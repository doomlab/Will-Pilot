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360173" w14:textId="54DB7945" w:rsidR="008D235F" w:rsidRDefault="008A4865" w:rsidP="0091309D">
      <w:pPr>
        <w:spacing w:after="0" w:line="480" w:lineRule="auto"/>
        <w:jc w:val="both"/>
        <w:rPr>
          <w:rFonts w:ascii="Times New Roman" w:hAnsi="Times New Roman" w:cs="Times New Roman"/>
          <w:b/>
          <w:sz w:val="36"/>
          <w:szCs w:val="36"/>
          <w:lang w:val="en-US"/>
        </w:rPr>
      </w:pPr>
      <w:bookmarkStart w:id="0" w:name="_GoBack"/>
      <w:bookmarkEnd w:id="0"/>
      <w:r>
        <w:rPr>
          <w:rFonts w:ascii="Times New Roman" w:hAnsi="Times New Roman" w:cs="Times New Roman"/>
          <w:b/>
          <w:sz w:val="36"/>
          <w:szCs w:val="36"/>
          <w:lang w:val="en-US"/>
        </w:rPr>
        <w:t>Using Word Frequencies to Analyze Political Language and Moral Focus</w:t>
      </w:r>
    </w:p>
    <w:p w14:paraId="7B9BD997" w14:textId="2727ED97" w:rsidR="001963F7" w:rsidRDefault="001963F7" w:rsidP="0091309D">
      <w:pPr>
        <w:spacing w:after="0" w:line="480" w:lineRule="auto"/>
        <w:jc w:val="both"/>
        <w:rPr>
          <w:rFonts w:ascii="Times New Roman" w:hAnsi="Times New Roman" w:cs="Times New Roman"/>
          <w:sz w:val="24"/>
          <w:szCs w:val="24"/>
          <w:lang w:val="en-US"/>
        </w:rPr>
      </w:pPr>
      <w:r w:rsidRPr="001963F7">
        <w:rPr>
          <w:rFonts w:ascii="Times New Roman" w:hAnsi="Times New Roman" w:cs="Times New Roman"/>
          <w:sz w:val="24"/>
          <w:szCs w:val="24"/>
          <w:lang w:val="en-US"/>
        </w:rPr>
        <w:t>Erin</w:t>
      </w:r>
      <w:r>
        <w:rPr>
          <w:rFonts w:ascii="Times New Roman" w:hAnsi="Times New Roman" w:cs="Times New Roman"/>
          <w:sz w:val="24"/>
          <w:szCs w:val="24"/>
          <w:lang w:val="en-US"/>
        </w:rPr>
        <w:t xml:space="preserve"> M. Buchanan, Missouri State University</w:t>
      </w:r>
    </w:p>
    <w:p w14:paraId="41D27F04" w14:textId="7F4AE0E9" w:rsidR="001963F7" w:rsidRDefault="001963F7"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William E. </w:t>
      </w:r>
      <w:proofErr w:type="spellStart"/>
      <w:r>
        <w:rPr>
          <w:rFonts w:ascii="Times New Roman" w:hAnsi="Times New Roman" w:cs="Times New Roman"/>
          <w:sz w:val="24"/>
          <w:szCs w:val="24"/>
          <w:lang w:val="en-US"/>
        </w:rPr>
        <w:t>Padfield</w:t>
      </w:r>
      <w:proofErr w:type="spellEnd"/>
      <w:r>
        <w:rPr>
          <w:rFonts w:ascii="Times New Roman" w:hAnsi="Times New Roman" w:cs="Times New Roman"/>
          <w:sz w:val="24"/>
          <w:szCs w:val="24"/>
          <w:lang w:val="en-US"/>
        </w:rPr>
        <w:t>, Missouri State University</w:t>
      </w:r>
    </w:p>
    <w:p w14:paraId="7BBB4DB2" w14:textId="77777777" w:rsidR="0091309D" w:rsidRDefault="0091309D" w:rsidP="0091309D">
      <w:pPr>
        <w:spacing w:after="0" w:line="480" w:lineRule="auto"/>
        <w:jc w:val="both"/>
        <w:rPr>
          <w:rFonts w:ascii="Times New Roman" w:hAnsi="Times New Roman" w:cs="Times New Roman"/>
          <w:sz w:val="24"/>
          <w:szCs w:val="24"/>
          <w:lang w:val="en-US"/>
        </w:rPr>
      </w:pPr>
    </w:p>
    <w:p w14:paraId="7D2D2B71" w14:textId="77777777" w:rsidR="00992A23" w:rsidRDefault="00992A23" w:rsidP="0091309D">
      <w:pPr>
        <w:autoSpaceDE w:val="0"/>
        <w:autoSpaceDN w:val="0"/>
        <w:adjustRightInd w:val="0"/>
        <w:spacing w:after="0" w:line="480" w:lineRule="auto"/>
        <w:jc w:val="both"/>
        <w:rPr>
          <w:rFonts w:ascii="Times New Roman" w:eastAsiaTheme="minorEastAsia" w:hAnsi="Times New Roman" w:cs="Times New Roman"/>
          <w:b/>
          <w:sz w:val="24"/>
          <w:szCs w:val="24"/>
          <w:lang w:val="en-US"/>
        </w:rPr>
      </w:pPr>
      <w:r w:rsidRPr="00992A23">
        <w:rPr>
          <w:rFonts w:ascii="Times New Roman" w:eastAsiaTheme="minorEastAsia" w:hAnsi="Times New Roman" w:cs="Times New Roman"/>
          <w:b/>
          <w:sz w:val="24"/>
          <w:szCs w:val="24"/>
          <w:lang w:val="en-US"/>
        </w:rPr>
        <w:t>Contributor biographies</w:t>
      </w:r>
    </w:p>
    <w:p w14:paraId="4D8A287C" w14:textId="7799E94E" w:rsidR="001958CF" w:rsidRDefault="00992A23" w:rsidP="0091309D">
      <w:pPr>
        <w:autoSpaceDE w:val="0"/>
        <w:autoSpaceDN w:val="0"/>
        <w:adjustRightInd w:val="0"/>
        <w:spacing w:after="0" w:line="48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Erin M. Buchanan is an Associate Professor of Quantitative Psychology at Missouri State University. She has an undergraduate degree in psychology from Texas A&amp;M University, and her master’s degree and Ph.D. from Texas Tech University. Her research specialties include applied statistics with a focus on scale development and validation, as well as research on new statistical procedures and their implementation in the social sciences. She mainly teaches undergraduate and graduate statistics courses that cover the whole range of types of statistics, along with content areas of cognition and psycholinguistics. Finally, she also is interested in understanding the underlying structure of our language systems and how those systems interact our ability to judge and create written and spoken text.</w:t>
      </w:r>
    </w:p>
    <w:p w14:paraId="5522A332" w14:textId="77777777" w:rsidR="00A2343D" w:rsidRDefault="00A2343D" w:rsidP="0091309D">
      <w:pPr>
        <w:autoSpaceDE w:val="0"/>
        <w:autoSpaceDN w:val="0"/>
        <w:adjustRightInd w:val="0"/>
        <w:spacing w:after="0" w:line="480" w:lineRule="auto"/>
        <w:jc w:val="both"/>
        <w:rPr>
          <w:rFonts w:ascii="Times New Roman" w:eastAsiaTheme="minorEastAsia" w:hAnsi="Times New Roman" w:cs="Times New Roman"/>
          <w:sz w:val="24"/>
          <w:szCs w:val="24"/>
          <w:lang w:val="en-US"/>
        </w:rPr>
      </w:pPr>
    </w:p>
    <w:p w14:paraId="6BB4BA79" w14:textId="2E02EEF9" w:rsidR="00A2343D" w:rsidRDefault="00A2343D" w:rsidP="0091309D">
      <w:pPr>
        <w:autoSpaceDE w:val="0"/>
        <w:autoSpaceDN w:val="0"/>
        <w:adjustRightInd w:val="0"/>
        <w:spacing w:after="0" w:line="480" w:lineRule="auto"/>
        <w:jc w:val="both"/>
        <w:rPr>
          <w:rFonts w:ascii="Times New Roman" w:hAnsi="Times New Roman" w:cs="Times New Roman"/>
          <w:b/>
          <w:sz w:val="36"/>
          <w:szCs w:val="36"/>
          <w:lang w:val="en-US"/>
        </w:rPr>
      </w:pPr>
      <w:r>
        <w:rPr>
          <w:rFonts w:ascii="Times New Roman" w:eastAsiaTheme="minorEastAsia" w:hAnsi="Times New Roman" w:cs="Times New Roman"/>
          <w:sz w:val="24"/>
          <w:szCs w:val="24"/>
          <w:lang w:val="en-US"/>
        </w:rPr>
        <w:t xml:space="preserve">William E. </w:t>
      </w:r>
      <w:proofErr w:type="spellStart"/>
      <w:r>
        <w:rPr>
          <w:rFonts w:ascii="Times New Roman" w:eastAsiaTheme="minorEastAsia" w:hAnsi="Times New Roman" w:cs="Times New Roman"/>
          <w:sz w:val="24"/>
          <w:szCs w:val="24"/>
          <w:lang w:val="en-US"/>
        </w:rPr>
        <w:t>Padfield</w:t>
      </w:r>
      <w:proofErr w:type="spellEnd"/>
      <w:r>
        <w:rPr>
          <w:rFonts w:ascii="Times New Roman" w:eastAsiaTheme="minorEastAsia" w:hAnsi="Times New Roman" w:cs="Times New Roman"/>
          <w:sz w:val="24"/>
          <w:szCs w:val="24"/>
          <w:lang w:val="en-US"/>
        </w:rPr>
        <w:t xml:space="preserve"> is a master’s degree candidate at Missouri State University. He earned his B.S. in Psychology at Missouri State University. His research largely focuses on the moral and linguistic aspects of political discourse, especially that of the media. Specifically, his research interests include Moral Foundations Theory, attentional focus in congressional speeches, and semantic priming.</w:t>
      </w:r>
    </w:p>
    <w:p w14:paraId="3BF413D0" w14:textId="77777777" w:rsidR="0091309D" w:rsidRDefault="0091309D" w:rsidP="0091309D">
      <w:pPr>
        <w:spacing w:after="0" w:line="24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br w:type="page"/>
      </w:r>
    </w:p>
    <w:p w14:paraId="48F51298" w14:textId="5BA09EAC" w:rsidR="008D235F" w:rsidRPr="008D235F" w:rsidRDefault="008D235F" w:rsidP="0091309D">
      <w:pPr>
        <w:spacing w:after="0" w:line="480" w:lineRule="auto"/>
        <w:jc w:val="both"/>
        <w:rPr>
          <w:rFonts w:ascii="Times New Roman" w:hAnsi="Times New Roman" w:cs="Times New Roman"/>
          <w:sz w:val="24"/>
          <w:szCs w:val="24"/>
          <w:lang w:val="en-US"/>
        </w:rPr>
      </w:pPr>
      <w:r w:rsidRPr="008D235F">
        <w:rPr>
          <w:rFonts w:ascii="Times New Roman" w:hAnsi="Times New Roman" w:cs="Times New Roman"/>
          <w:b/>
          <w:sz w:val="36"/>
          <w:szCs w:val="36"/>
          <w:lang w:val="en-US"/>
        </w:rPr>
        <w:lastRenderedPageBreak/>
        <w:t xml:space="preserve">Abstract </w:t>
      </w:r>
    </w:p>
    <w:p w14:paraId="6802D471" w14:textId="4C14AD0F" w:rsidR="008D235F" w:rsidRDefault="000F06B2"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data was collected to explore </w:t>
      </w:r>
      <w:commentRangeStart w:id="1"/>
      <w:r>
        <w:rPr>
          <w:rFonts w:ascii="Times New Roman" w:hAnsi="Times New Roman" w:cs="Times New Roman"/>
          <w:sz w:val="24"/>
          <w:szCs w:val="24"/>
          <w:lang w:val="en-US"/>
        </w:rPr>
        <w:t xml:space="preserve">the use of moral words </w:t>
      </w:r>
      <w:commentRangeEnd w:id="1"/>
      <w:r w:rsidR="0091309D">
        <w:rPr>
          <w:rStyle w:val="CommentReference"/>
        </w:rPr>
        <w:commentReference w:id="1"/>
      </w:r>
      <w:r>
        <w:rPr>
          <w:rFonts w:ascii="Times New Roman" w:hAnsi="Times New Roman" w:cs="Times New Roman"/>
          <w:sz w:val="24"/>
          <w:szCs w:val="24"/>
          <w:lang w:val="en-US"/>
        </w:rPr>
        <w:t>(e.g.</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740A5">
        <w:rPr>
          <w:rFonts w:ascii="Times New Roman" w:hAnsi="Times New Roman" w:cs="Times New Roman"/>
          <w:i/>
          <w:sz w:val="24"/>
          <w:szCs w:val="24"/>
          <w:lang w:val="en-US"/>
        </w:rPr>
        <w:t>abuse</w:t>
      </w:r>
      <w:r>
        <w:rPr>
          <w:rFonts w:ascii="Times New Roman" w:hAnsi="Times New Roman" w:cs="Times New Roman"/>
          <w:sz w:val="24"/>
          <w:szCs w:val="24"/>
          <w:lang w:val="en-US"/>
        </w:rPr>
        <w:t xml:space="preserve">, </w:t>
      </w:r>
      <w:r w:rsidR="00A740A5">
        <w:rPr>
          <w:rFonts w:ascii="Times New Roman" w:hAnsi="Times New Roman" w:cs="Times New Roman"/>
          <w:i/>
          <w:sz w:val="24"/>
          <w:szCs w:val="24"/>
          <w:lang w:val="en-US"/>
        </w:rPr>
        <w:t>fair, sacred</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in political news articles. The data was gathered from four popular </w:t>
      </w:r>
      <w:ins w:id="2" w:author="Author">
        <w:r w:rsidR="005B57FC">
          <w:rPr>
            <w:rFonts w:ascii="Times New Roman" w:hAnsi="Times New Roman" w:cs="Times New Roman"/>
            <w:sz w:val="24"/>
            <w:szCs w:val="24"/>
            <w:lang w:val="en-US"/>
          </w:rPr>
          <w:t xml:space="preserve">US </w:t>
        </w:r>
      </w:ins>
      <w:r>
        <w:rPr>
          <w:rFonts w:ascii="Times New Roman" w:hAnsi="Times New Roman" w:cs="Times New Roman"/>
          <w:sz w:val="24"/>
          <w:szCs w:val="24"/>
          <w:lang w:val="en-US"/>
        </w:rPr>
        <w:t>news websites</w:t>
      </w:r>
      <w:del w:id="3" w:author="Author">
        <w:r w:rsidDel="005B57FC">
          <w:rPr>
            <w:rFonts w:ascii="Times New Roman" w:hAnsi="Times New Roman" w:cs="Times New Roman"/>
            <w:sz w:val="24"/>
            <w:szCs w:val="24"/>
            <w:lang w:val="en-US"/>
          </w:rPr>
          <w:delText xml:space="preserve">, </w:delText>
        </w:r>
      </w:del>
      <w:ins w:id="4" w:author="Author">
        <w:r w:rsidR="005B57FC">
          <w:rPr>
            <w:rFonts w:ascii="Times New Roman" w:hAnsi="Times New Roman" w:cs="Times New Roman"/>
            <w:sz w:val="24"/>
            <w:szCs w:val="24"/>
            <w:lang w:val="en-US"/>
          </w:rPr>
          <w:t xml:space="preserve"> (</w:t>
        </w:r>
      </w:ins>
      <w:r>
        <w:rPr>
          <w:rFonts w:ascii="Times New Roman" w:hAnsi="Times New Roman" w:cs="Times New Roman"/>
          <w:i/>
          <w:sz w:val="24"/>
          <w:szCs w:val="24"/>
          <w:lang w:val="en-US"/>
        </w:rPr>
        <w:t>National Public Radio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The New York Times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Fox News</w:t>
      </w:r>
      <w:r>
        <w:rPr>
          <w:rFonts w:ascii="Times New Roman" w:hAnsi="Times New Roman" w:cs="Times New Roman"/>
          <w:sz w:val="24"/>
          <w:szCs w:val="24"/>
          <w:lang w:val="en-US"/>
        </w:rPr>
        <w:t xml:space="preserve">, </w:t>
      </w:r>
      <w:del w:id="5" w:author="Author">
        <w:r w:rsidDel="005B57FC">
          <w:rPr>
            <w:rFonts w:ascii="Times New Roman" w:hAnsi="Times New Roman" w:cs="Times New Roman"/>
            <w:sz w:val="24"/>
            <w:szCs w:val="24"/>
            <w:lang w:val="en-US"/>
          </w:rPr>
          <w:delText xml:space="preserve">and </w:delText>
        </w:r>
      </w:del>
      <w:proofErr w:type="gramStart"/>
      <w:r>
        <w:rPr>
          <w:rFonts w:ascii="Times New Roman" w:hAnsi="Times New Roman" w:cs="Times New Roman"/>
          <w:i/>
          <w:sz w:val="24"/>
          <w:szCs w:val="24"/>
          <w:lang w:val="en-US"/>
        </w:rPr>
        <w:t>Breitbart</w:t>
      </w:r>
      <w:proofErr w:type="gramEnd"/>
      <w:ins w:id="6" w:author="Author">
        <w:r w:rsidR="005B57FC">
          <w:rPr>
            <w:rFonts w:ascii="Times New Roman" w:hAnsi="Times New Roman" w:cs="Times New Roman"/>
            <w:sz w:val="24"/>
            <w:szCs w:val="24"/>
            <w:lang w:val="en-US"/>
          </w:rPr>
          <w:t>)</w:t>
        </w:r>
      </w:ins>
      <w:del w:id="7" w:author="Author">
        <w:r w:rsidDel="005B57FC">
          <w:rPr>
            <w:rFonts w:ascii="Times New Roman" w:hAnsi="Times New Roman" w:cs="Times New Roman"/>
            <w:sz w:val="24"/>
            <w:szCs w:val="24"/>
            <w:lang w:val="en-US"/>
          </w:rPr>
          <w:delText>,</w:delText>
        </w:r>
      </w:del>
      <w:r>
        <w:rPr>
          <w:rFonts w:ascii="Times New Roman" w:hAnsi="Times New Roman" w:cs="Times New Roman"/>
          <w:sz w:val="24"/>
          <w:szCs w:val="24"/>
          <w:lang w:val="en-US"/>
        </w:rPr>
        <w:t xml:space="preserve"> because of their known political affiliations. This example focuses on how </w:t>
      </w:r>
      <w:r w:rsidR="007B178C">
        <w:rPr>
          <w:rFonts w:ascii="Times New Roman" w:hAnsi="Times New Roman" w:cs="Times New Roman"/>
          <w:sz w:val="24"/>
          <w:szCs w:val="24"/>
          <w:lang w:val="en-US"/>
        </w:rPr>
        <w:t>a researcher</w:t>
      </w:r>
      <w:r>
        <w:rPr>
          <w:rFonts w:ascii="Times New Roman" w:hAnsi="Times New Roman" w:cs="Times New Roman"/>
          <w:sz w:val="24"/>
          <w:szCs w:val="24"/>
          <w:lang w:val="en-US"/>
        </w:rPr>
        <w:t xml:space="preserve"> can turn qualitative data, such as news articles, into a measurable outcome through word frequency analysis. By analyzing each source’s political language </w:t>
      </w:r>
      <w:r w:rsidR="007B178C">
        <w:rPr>
          <w:rFonts w:ascii="Times New Roman" w:hAnsi="Times New Roman" w:cs="Times New Roman"/>
          <w:sz w:val="24"/>
          <w:szCs w:val="24"/>
          <w:lang w:val="en-US"/>
        </w:rPr>
        <w:t>through word frequency</w:t>
      </w:r>
      <w:r>
        <w:rPr>
          <w:rFonts w:ascii="Times New Roman" w:hAnsi="Times New Roman" w:cs="Times New Roman"/>
          <w:sz w:val="24"/>
          <w:szCs w:val="24"/>
          <w:lang w:val="en-US"/>
        </w:rPr>
        <w:t xml:space="preserve">, you can examine trends in many psychological topics. This example focuses on morality and moral language to provide examples of differences in political rhetoric across party affiliation. The data file is accompanied by this teaching and student guide. </w:t>
      </w:r>
    </w:p>
    <w:p w14:paraId="1DA8D88C" w14:textId="77777777" w:rsidR="0091309D" w:rsidRPr="008D235F" w:rsidRDefault="0091309D" w:rsidP="0091309D">
      <w:pPr>
        <w:spacing w:after="0" w:line="480" w:lineRule="auto"/>
        <w:jc w:val="both"/>
        <w:rPr>
          <w:rFonts w:ascii="Times New Roman" w:hAnsi="Times New Roman" w:cs="Times New Roman"/>
          <w:sz w:val="24"/>
          <w:szCs w:val="24"/>
          <w:lang w:val="en-US"/>
        </w:rPr>
      </w:pPr>
    </w:p>
    <w:p w14:paraId="532CD649" w14:textId="7682C834" w:rsidR="008D235F" w:rsidRPr="008D235F" w:rsidRDefault="000F06B2" w:rsidP="0091309D">
      <w:pPr>
        <w:spacing w:after="0" w:line="48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Student Guide</w:t>
      </w:r>
    </w:p>
    <w:p w14:paraId="0CDBC3E0" w14:textId="5C70935A" w:rsidR="008D235F" w:rsidRPr="008D235F" w:rsidRDefault="008D235F" w:rsidP="0091309D">
      <w:pPr>
        <w:spacing w:after="0" w:line="480" w:lineRule="auto"/>
        <w:jc w:val="both"/>
        <w:rPr>
          <w:rFonts w:ascii="Times New Roman" w:hAnsi="Times New Roman" w:cs="Times New Roman"/>
          <w:b/>
          <w:sz w:val="36"/>
          <w:szCs w:val="36"/>
          <w:lang w:val="en-US"/>
        </w:rPr>
      </w:pPr>
      <w:r w:rsidRPr="008D235F">
        <w:rPr>
          <w:rFonts w:ascii="Times New Roman" w:hAnsi="Times New Roman" w:cs="Times New Roman"/>
          <w:b/>
          <w:sz w:val="36"/>
          <w:szCs w:val="36"/>
          <w:lang w:val="en-US"/>
        </w:rPr>
        <w:t>Introduction</w:t>
      </w:r>
    </w:p>
    <w:p w14:paraId="2B7AE42F" w14:textId="67BD75C0" w:rsidR="008D235F" w:rsidRPr="00064084" w:rsidRDefault="008D235F" w:rsidP="0091309D">
      <w:pPr>
        <w:spacing w:after="0" w:line="480" w:lineRule="auto"/>
        <w:jc w:val="both"/>
        <w:rPr>
          <w:rFonts w:ascii="Times New Roman" w:hAnsi="Times New Roman" w:cs="Times New Roman"/>
          <w:sz w:val="24"/>
          <w:szCs w:val="24"/>
          <w:lang w:val="en-US"/>
        </w:rPr>
      </w:pPr>
      <w:r w:rsidRPr="008D235F">
        <w:rPr>
          <w:rFonts w:ascii="Times New Roman" w:hAnsi="Times New Roman" w:cs="Times New Roman"/>
          <w:sz w:val="24"/>
          <w:szCs w:val="24"/>
          <w:lang w:val="en-US"/>
        </w:rPr>
        <w:t>This example demonstrates the use of various techniques for the purpose of g</w:t>
      </w:r>
      <w:r w:rsidR="00177A2D">
        <w:rPr>
          <w:rFonts w:ascii="Times New Roman" w:hAnsi="Times New Roman" w:cs="Times New Roman"/>
          <w:sz w:val="24"/>
          <w:szCs w:val="24"/>
          <w:lang w:val="en-US"/>
        </w:rPr>
        <w:t>athering, processing, and analyz</w:t>
      </w:r>
      <w:r w:rsidRPr="008D235F">
        <w:rPr>
          <w:rFonts w:ascii="Times New Roman" w:hAnsi="Times New Roman" w:cs="Times New Roman"/>
          <w:sz w:val="24"/>
          <w:szCs w:val="24"/>
          <w:lang w:val="en-US"/>
        </w:rPr>
        <w:t>ing text from various news organizations</w:t>
      </w:r>
      <w:r w:rsidR="00177A2D">
        <w:rPr>
          <w:rFonts w:ascii="Times New Roman" w:hAnsi="Times New Roman" w:cs="Times New Roman"/>
          <w:sz w:val="24"/>
          <w:szCs w:val="24"/>
          <w:lang w:val="en-US"/>
        </w:rPr>
        <w:t>’ websites</w:t>
      </w:r>
      <w:r w:rsidRPr="008D235F">
        <w:rPr>
          <w:rFonts w:ascii="Times New Roman" w:hAnsi="Times New Roman" w:cs="Times New Roman"/>
          <w:sz w:val="24"/>
          <w:szCs w:val="24"/>
          <w:lang w:val="en-US"/>
        </w:rPr>
        <w:t xml:space="preserve"> in order to understand their moral content. Techniques include web scraping usin</w:t>
      </w:r>
      <w:r w:rsidR="00064084">
        <w:rPr>
          <w:rFonts w:ascii="Times New Roman" w:hAnsi="Times New Roman" w:cs="Times New Roman"/>
          <w:sz w:val="24"/>
          <w:szCs w:val="24"/>
          <w:lang w:val="en-US"/>
        </w:rPr>
        <w:t xml:space="preserve">g </w:t>
      </w:r>
      <w:commentRangeStart w:id="8"/>
      <w:r w:rsidR="00064084">
        <w:rPr>
          <w:rFonts w:ascii="Times New Roman" w:hAnsi="Times New Roman" w:cs="Times New Roman"/>
          <w:sz w:val="24"/>
          <w:szCs w:val="24"/>
          <w:lang w:val="en-US"/>
        </w:rPr>
        <w:t xml:space="preserve">the </w:t>
      </w:r>
      <w:proofErr w:type="spellStart"/>
      <w:r w:rsidR="00064084" w:rsidRPr="00064084">
        <w:rPr>
          <w:rFonts w:ascii="Times New Roman" w:hAnsi="Times New Roman" w:cs="Times New Roman"/>
          <w:i/>
          <w:sz w:val="24"/>
          <w:szCs w:val="24"/>
          <w:lang w:val="en-US"/>
        </w:rPr>
        <w:t>rvest</w:t>
      </w:r>
      <w:proofErr w:type="spellEnd"/>
      <w:r w:rsidRPr="008D235F">
        <w:rPr>
          <w:rFonts w:ascii="Times New Roman" w:hAnsi="Times New Roman" w:cs="Times New Roman"/>
          <w:sz w:val="24"/>
          <w:szCs w:val="24"/>
          <w:lang w:val="en-US"/>
        </w:rPr>
        <w:t xml:space="preserve"> library in the </w:t>
      </w:r>
      <w:r w:rsidRPr="008D235F">
        <w:rPr>
          <w:rFonts w:ascii="Times New Roman" w:hAnsi="Times New Roman" w:cs="Times New Roman"/>
          <w:i/>
          <w:sz w:val="24"/>
          <w:szCs w:val="24"/>
          <w:lang w:val="en-US"/>
        </w:rPr>
        <w:t>R</w:t>
      </w:r>
      <w:r w:rsidRPr="008D235F">
        <w:rPr>
          <w:rFonts w:ascii="Times New Roman" w:hAnsi="Times New Roman" w:cs="Times New Roman"/>
          <w:sz w:val="24"/>
          <w:szCs w:val="24"/>
          <w:lang w:val="en-US"/>
        </w:rPr>
        <w:t xml:space="preserve"> </w:t>
      </w:r>
      <w:r w:rsidR="00064084">
        <w:rPr>
          <w:rFonts w:ascii="Times New Roman" w:hAnsi="Times New Roman" w:cs="Times New Roman"/>
          <w:sz w:val="24"/>
          <w:szCs w:val="24"/>
          <w:lang w:val="en-US"/>
        </w:rPr>
        <w:t>programming language</w:t>
      </w:r>
      <w:r w:rsidRPr="008D235F">
        <w:rPr>
          <w:rFonts w:ascii="Times New Roman" w:hAnsi="Times New Roman" w:cs="Times New Roman"/>
          <w:sz w:val="24"/>
          <w:szCs w:val="24"/>
          <w:lang w:val="en-US"/>
        </w:rPr>
        <w:t xml:space="preserve">, word stemming with the </w:t>
      </w:r>
      <w:proofErr w:type="spellStart"/>
      <w:r w:rsidR="00064084" w:rsidRPr="00064084">
        <w:rPr>
          <w:rFonts w:ascii="Times New Roman" w:hAnsi="Times New Roman" w:cs="Times New Roman"/>
          <w:i/>
          <w:sz w:val="24"/>
          <w:szCs w:val="24"/>
          <w:lang w:val="en-US"/>
        </w:rPr>
        <w:t>ngram</w:t>
      </w:r>
      <w:proofErr w:type="spellEnd"/>
      <w:r w:rsidRPr="008D235F">
        <w:rPr>
          <w:rFonts w:ascii="Times New Roman" w:hAnsi="Times New Roman" w:cs="Times New Roman"/>
          <w:sz w:val="24"/>
          <w:szCs w:val="24"/>
          <w:lang w:val="en-US"/>
        </w:rPr>
        <w:t xml:space="preserve"> library</w:t>
      </w:r>
      <w:commentRangeEnd w:id="8"/>
      <w:r w:rsidR="00921ED1">
        <w:rPr>
          <w:rStyle w:val="CommentReference"/>
        </w:rPr>
        <w:commentReference w:id="8"/>
      </w:r>
      <w:r w:rsidRPr="008D235F">
        <w:rPr>
          <w:rFonts w:ascii="Times New Roman" w:hAnsi="Times New Roman" w:cs="Times New Roman"/>
          <w:sz w:val="24"/>
          <w:szCs w:val="24"/>
          <w:lang w:val="en-US"/>
        </w:rPr>
        <w:t xml:space="preserve">, and </w:t>
      </w:r>
      <w:r w:rsidR="00064084">
        <w:rPr>
          <w:rFonts w:ascii="Times New Roman" w:hAnsi="Times New Roman" w:cs="Times New Roman"/>
          <w:sz w:val="24"/>
          <w:szCs w:val="24"/>
          <w:lang w:val="en-US"/>
        </w:rPr>
        <w:t>word frequency analysis</w:t>
      </w:r>
      <w:r w:rsidR="00177A2D">
        <w:rPr>
          <w:rFonts w:ascii="Times New Roman" w:hAnsi="Times New Roman" w:cs="Times New Roman"/>
          <w:sz w:val="24"/>
          <w:szCs w:val="24"/>
          <w:lang w:val="en-US"/>
        </w:rPr>
        <w:t xml:space="preserve"> (</w:t>
      </w:r>
      <w:proofErr w:type="spellStart"/>
      <w:r w:rsidR="001C100D">
        <w:rPr>
          <w:rFonts w:ascii="Times New Roman" w:hAnsi="Times New Roman" w:cs="Times New Roman"/>
          <w:sz w:val="24"/>
          <w:szCs w:val="24"/>
          <w:lang w:val="en-US"/>
        </w:rPr>
        <w:t>Tausczik</w:t>
      </w:r>
      <w:proofErr w:type="spellEnd"/>
      <w:r w:rsidR="001C100D">
        <w:rPr>
          <w:rFonts w:ascii="Times New Roman" w:hAnsi="Times New Roman" w:cs="Times New Roman"/>
          <w:sz w:val="24"/>
          <w:szCs w:val="24"/>
          <w:lang w:val="en-US"/>
        </w:rPr>
        <w:t xml:space="preserve"> &amp; </w:t>
      </w:r>
      <w:proofErr w:type="spellStart"/>
      <w:r w:rsidR="001C100D">
        <w:rPr>
          <w:rFonts w:ascii="Times New Roman" w:hAnsi="Times New Roman" w:cs="Times New Roman"/>
          <w:sz w:val="24"/>
          <w:szCs w:val="24"/>
          <w:lang w:val="en-US"/>
        </w:rPr>
        <w:t>Pennebaker</w:t>
      </w:r>
      <w:proofErr w:type="spellEnd"/>
      <w:r w:rsidR="001C100D">
        <w:rPr>
          <w:rFonts w:ascii="Times New Roman" w:hAnsi="Times New Roman" w:cs="Times New Roman"/>
          <w:sz w:val="24"/>
          <w:szCs w:val="24"/>
          <w:lang w:val="en-US"/>
        </w:rPr>
        <w:t>, 2010</w:t>
      </w:r>
      <w:r w:rsidR="00177A2D">
        <w:rPr>
          <w:rFonts w:ascii="Times New Roman" w:hAnsi="Times New Roman" w:cs="Times New Roman"/>
          <w:sz w:val="24"/>
          <w:szCs w:val="24"/>
          <w:lang w:val="en-US"/>
        </w:rPr>
        <w:t>)</w:t>
      </w:r>
      <w:r w:rsidRPr="008D235F">
        <w:rPr>
          <w:rFonts w:ascii="Times New Roman" w:hAnsi="Times New Roman" w:cs="Times New Roman"/>
          <w:sz w:val="24"/>
          <w:szCs w:val="24"/>
          <w:lang w:val="en-US"/>
        </w:rPr>
        <w:t>.</w:t>
      </w:r>
      <w:r w:rsidR="00064084">
        <w:rPr>
          <w:rFonts w:ascii="Times New Roman" w:hAnsi="Times New Roman" w:cs="Times New Roman"/>
          <w:sz w:val="24"/>
          <w:szCs w:val="24"/>
          <w:lang w:val="en-US"/>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5A6130BD" w14:textId="2ADFE8D3" w:rsidR="008D235F" w:rsidRDefault="008D235F" w:rsidP="0091309D">
      <w:pPr>
        <w:spacing w:after="0" w:line="480" w:lineRule="auto"/>
        <w:ind w:firstLine="720"/>
        <w:jc w:val="both"/>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This qualitative analysis is intended to reveal the moral and political qualities of the news text in order to discover whether or not a </w:t>
      </w:r>
      <w:ins w:id="9" w:author="Author">
        <w:r w:rsidR="004C7197">
          <w:rPr>
            <w:rFonts w:ascii="Times New Roman" w:hAnsi="Times New Roman" w:cs="Times New Roman"/>
            <w:sz w:val="24"/>
            <w:szCs w:val="24"/>
            <w:lang w:val="en-US"/>
          </w:rPr>
          <w:t xml:space="preserve">US </w:t>
        </w:r>
      </w:ins>
      <w:r w:rsidRPr="008D235F">
        <w:rPr>
          <w:rFonts w:ascii="Times New Roman" w:hAnsi="Times New Roman" w:cs="Times New Roman"/>
          <w:sz w:val="24"/>
          <w:szCs w:val="24"/>
          <w:lang w:val="en-US"/>
        </w:rPr>
        <w:t>news organization’s ideological lean (i.e.</w:t>
      </w:r>
      <w:del w:id="10" w:author="Author">
        <w:r w:rsidR="00A06ED9" w:rsidDel="004C7197">
          <w:rPr>
            <w:rFonts w:ascii="Times New Roman" w:hAnsi="Times New Roman" w:cs="Times New Roman"/>
            <w:sz w:val="24"/>
            <w:szCs w:val="24"/>
            <w:lang w:val="en-US"/>
          </w:rPr>
          <w:delText>,</w:delText>
        </w:r>
      </w:del>
      <w:r w:rsidRPr="008D235F">
        <w:rPr>
          <w:rFonts w:ascii="Times New Roman" w:hAnsi="Times New Roman" w:cs="Times New Roman"/>
          <w:sz w:val="24"/>
          <w:szCs w:val="24"/>
          <w:lang w:val="en-US"/>
        </w:rPr>
        <w:t xml:space="preserve"> conservative or liberal) influences the endorsement of several moral foundations as described </w:t>
      </w:r>
      <w:r w:rsidRPr="008D235F">
        <w:rPr>
          <w:rFonts w:ascii="Times New Roman" w:hAnsi="Times New Roman" w:cs="Times New Roman"/>
          <w:sz w:val="24"/>
          <w:szCs w:val="24"/>
          <w:lang w:val="en-US"/>
        </w:rPr>
        <w:lastRenderedPageBreak/>
        <w:t xml:space="preserve">in Moral Foundations Theory (Graham et al., 2011). </w:t>
      </w:r>
      <w:r w:rsidR="00177A2D">
        <w:rPr>
          <w:rFonts w:ascii="Times New Roman" w:hAnsi="Times New Roman" w:cs="Times New Roman"/>
          <w:sz w:val="24"/>
          <w:szCs w:val="24"/>
          <w:lang w:val="en-US"/>
        </w:rPr>
        <w:t xml:space="preserve">Specifically, the researchers investigated whether or not news organizations </w:t>
      </w:r>
      <w:r w:rsidR="00DD6529">
        <w:rPr>
          <w:rFonts w:ascii="Times New Roman" w:hAnsi="Times New Roman" w:cs="Times New Roman"/>
          <w:sz w:val="24"/>
          <w:szCs w:val="24"/>
          <w:lang w:val="en-US"/>
        </w:rPr>
        <w:t xml:space="preserve">of divergent political alignments </w:t>
      </w:r>
      <w:r w:rsidR="00177A2D">
        <w:rPr>
          <w:rFonts w:ascii="Times New Roman" w:hAnsi="Times New Roman" w:cs="Times New Roman"/>
          <w:sz w:val="24"/>
          <w:szCs w:val="24"/>
          <w:lang w:val="en-US"/>
        </w:rPr>
        <w:t>tended to endorse differing moral foundations through their use of language</w:t>
      </w:r>
      <w:r w:rsidR="00DD6529">
        <w:rPr>
          <w:rFonts w:ascii="Times New Roman" w:hAnsi="Times New Roman" w:cs="Times New Roman"/>
          <w:sz w:val="24"/>
          <w:szCs w:val="24"/>
          <w:lang w:val="en-US"/>
        </w:rPr>
        <w:t xml:space="preserve"> in news text.</w:t>
      </w:r>
      <w:r w:rsidR="00177A2D">
        <w:rPr>
          <w:rFonts w:ascii="Times New Roman" w:hAnsi="Times New Roman" w:cs="Times New Roman"/>
          <w:sz w:val="24"/>
          <w:szCs w:val="24"/>
          <w:lang w:val="en-US"/>
        </w:rPr>
        <w:t xml:space="preserve"> </w:t>
      </w:r>
      <w:r w:rsidRPr="008D235F">
        <w:rPr>
          <w:rFonts w:ascii="Times New Roman" w:hAnsi="Times New Roman" w:cs="Times New Roman"/>
          <w:sz w:val="24"/>
          <w:szCs w:val="24"/>
          <w:lang w:val="en-US"/>
        </w:rPr>
        <w:t xml:space="preserve">William E. </w:t>
      </w:r>
      <w:proofErr w:type="spellStart"/>
      <w:r w:rsidRPr="008D235F">
        <w:rPr>
          <w:rFonts w:ascii="Times New Roman" w:hAnsi="Times New Roman" w:cs="Times New Roman"/>
          <w:sz w:val="24"/>
          <w:szCs w:val="24"/>
          <w:lang w:val="en-US"/>
        </w:rPr>
        <w:t>Padfield</w:t>
      </w:r>
      <w:proofErr w:type="spellEnd"/>
      <w:r w:rsidRPr="008D235F">
        <w:rPr>
          <w:rFonts w:ascii="Times New Roman" w:hAnsi="Times New Roman" w:cs="Times New Roman"/>
          <w:sz w:val="24"/>
          <w:szCs w:val="24"/>
          <w:lang w:val="en-US"/>
        </w:rPr>
        <w:t>, a master’s degree candidate in psychology at Missouri State University, and Dr. Erin M. Buchanan</w:t>
      </w:r>
      <w:r w:rsidR="00177A2D">
        <w:rPr>
          <w:rFonts w:ascii="Times New Roman" w:hAnsi="Times New Roman" w:cs="Times New Roman"/>
          <w:sz w:val="24"/>
          <w:szCs w:val="24"/>
          <w:lang w:val="en-US"/>
        </w:rPr>
        <w:t xml:space="preserve">, Associate Professor </w:t>
      </w:r>
      <w:r w:rsidR="005B7A3D">
        <w:rPr>
          <w:rFonts w:ascii="Times New Roman" w:hAnsi="Times New Roman" w:cs="Times New Roman"/>
          <w:sz w:val="24"/>
          <w:szCs w:val="24"/>
          <w:lang w:val="en-US"/>
        </w:rPr>
        <w:t>of</w:t>
      </w:r>
      <w:r w:rsidR="00177A2D">
        <w:rPr>
          <w:rFonts w:ascii="Times New Roman" w:hAnsi="Times New Roman" w:cs="Times New Roman"/>
          <w:sz w:val="24"/>
          <w:szCs w:val="24"/>
          <w:lang w:val="en-US"/>
        </w:rPr>
        <w:t xml:space="preserve"> Psychology at Missouri State University, conducted this research.</w:t>
      </w:r>
      <w:r w:rsidRPr="008D235F">
        <w:rPr>
          <w:rFonts w:ascii="Times New Roman" w:hAnsi="Times New Roman" w:cs="Times New Roman"/>
          <w:sz w:val="24"/>
          <w:szCs w:val="24"/>
          <w:lang w:val="en-US"/>
        </w:rPr>
        <w:t xml:space="preserve"> </w:t>
      </w:r>
    </w:p>
    <w:p w14:paraId="71883F5C" w14:textId="77777777" w:rsidR="0091309D" w:rsidRPr="008D235F" w:rsidRDefault="0091309D" w:rsidP="0091309D">
      <w:pPr>
        <w:spacing w:after="0" w:line="480" w:lineRule="auto"/>
        <w:ind w:firstLine="720"/>
        <w:jc w:val="both"/>
        <w:rPr>
          <w:rFonts w:ascii="Times New Roman" w:hAnsi="Times New Roman" w:cs="Times New Roman"/>
          <w:sz w:val="24"/>
          <w:szCs w:val="24"/>
          <w:lang w:val="en-US"/>
        </w:rPr>
      </w:pPr>
    </w:p>
    <w:p w14:paraId="1BBAB36B" w14:textId="6A8B4A20" w:rsidR="008D235F" w:rsidRPr="008D235F" w:rsidRDefault="00DD6529" w:rsidP="0091309D">
      <w:pPr>
        <w:spacing w:after="0" w:line="48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Moral Foundations Theory </w:t>
      </w:r>
    </w:p>
    <w:p w14:paraId="6135BEBE" w14:textId="0E181C91" w:rsidR="005B7A3D" w:rsidRDefault="00DD6529"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its core, Moral Foundations Theory</w:t>
      </w:r>
      <w:r w:rsidR="00362DD6">
        <w:rPr>
          <w:rFonts w:ascii="Times New Roman" w:hAnsi="Times New Roman" w:cs="Times New Roman"/>
          <w:sz w:val="24"/>
          <w:szCs w:val="24"/>
          <w:lang w:val="en-US"/>
        </w:rPr>
        <w:t xml:space="preserve"> (MFT)</w:t>
      </w:r>
      <w:r>
        <w:rPr>
          <w:rFonts w:ascii="Times New Roman" w:hAnsi="Times New Roman" w:cs="Times New Roman"/>
          <w:sz w:val="24"/>
          <w:szCs w:val="24"/>
          <w:lang w:val="en-US"/>
        </w:rPr>
        <w:t xml:space="preserve"> attempts to explain the totality of different people’s moral alignments. </w:t>
      </w:r>
      <w:r w:rsidR="00362DD6">
        <w:rPr>
          <w:rFonts w:ascii="Times New Roman" w:hAnsi="Times New Roman" w:cs="Times New Roman"/>
          <w:sz w:val="24"/>
          <w:szCs w:val="24"/>
          <w:lang w:val="en-US"/>
        </w:rPr>
        <w:t>Specifically, MFT seeks to illuminate the differences between political conservatives’ and liberals’ mo</w:t>
      </w:r>
      <w:r w:rsidR="00064084">
        <w:rPr>
          <w:rFonts w:ascii="Times New Roman" w:hAnsi="Times New Roman" w:cs="Times New Roman"/>
          <w:sz w:val="24"/>
          <w:szCs w:val="24"/>
          <w:lang w:val="en-US"/>
        </w:rPr>
        <w:t xml:space="preserve">rals (Graham et al., 2011). These differences are </w:t>
      </w:r>
      <w:r w:rsidR="00362DD6">
        <w:rPr>
          <w:rFonts w:ascii="Times New Roman" w:hAnsi="Times New Roman" w:cs="Times New Roman"/>
          <w:sz w:val="24"/>
          <w:szCs w:val="24"/>
          <w:lang w:val="en-US"/>
        </w:rPr>
        <w:t xml:space="preserve">established through the measure of individuals’ endorsement of five moral foundations. </w:t>
      </w:r>
    </w:p>
    <w:p w14:paraId="60BF4818" w14:textId="47C43D0B" w:rsidR="005B7A3D" w:rsidRDefault="00362DD6">
      <w:pPr>
        <w:spacing w:after="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first two foundations</w:t>
      </w:r>
      <w:ins w:id="11" w:author="Author">
        <w:r w:rsidR="008B738C">
          <w:rPr>
            <w:rFonts w:ascii="Times New Roman" w:hAnsi="Times New Roman" w:cs="Times New Roman"/>
            <w:sz w:val="24"/>
            <w:szCs w:val="24"/>
            <w:lang w:val="en-US"/>
          </w:rPr>
          <w:t xml:space="preserve"> – </w:t>
        </w:r>
      </w:ins>
      <w:del w:id="12" w:author="Author">
        <w:r w:rsidDel="008B738C">
          <w:rPr>
            <w:rFonts w:ascii="Times New Roman" w:hAnsi="Times New Roman" w:cs="Times New Roman"/>
            <w:sz w:val="24"/>
            <w:szCs w:val="24"/>
            <w:lang w:val="en-US"/>
          </w:rPr>
          <w:delText xml:space="preserve">, </w:delText>
        </w:r>
      </w:del>
      <w:r>
        <w:rPr>
          <w:rFonts w:ascii="Times New Roman" w:hAnsi="Times New Roman" w:cs="Times New Roman"/>
          <w:i/>
          <w:sz w:val="24"/>
          <w:szCs w:val="24"/>
          <w:lang w:val="en-US"/>
        </w:rPr>
        <w:t>harm/care</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fairness/reciprocity</w:t>
      </w:r>
      <w:ins w:id="13" w:author="Author">
        <w:r w:rsidR="008B738C">
          <w:rPr>
            <w:rFonts w:ascii="Times New Roman" w:hAnsi="Times New Roman" w:cs="Times New Roman"/>
            <w:sz w:val="24"/>
            <w:szCs w:val="24"/>
            <w:lang w:val="en-US"/>
          </w:rPr>
          <w:t xml:space="preserve"> – </w:t>
        </w:r>
      </w:ins>
      <w:del w:id="14" w:author="Author">
        <w:r w:rsidDel="008B738C">
          <w:rPr>
            <w:rFonts w:ascii="Times New Roman" w:hAnsi="Times New Roman" w:cs="Times New Roman"/>
            <w:sz w:val="24"/>
            <w:szCs w:val="24"/>
            <w:lang w:val="en-US"/>
          </w:rPr>
          <w:delText xml:space="preserve">, </w:delText>
        </w:r>
      </w:del>
      <w:r>
        <w:rPr>
          <w:rFonts w:ascii="Times New Roman" w:hAnsi="Times New Roman" w:cs="Times New Roman"/>
          <w:sz w:val="24"/>
          <w:szCs w:val="24"/>
          <w:lang w:val="en-US"/>
        </w:rPr>
        <w:t xml:space="preserve">represent concern for individual-focused social justice and equality. </w:t>
      </w:r>
      <w:r w:rsidR="005B7A3D">
        <w:rPr>
          <w:rFonts w:ascii="Times New Roman" w:hAnsi="Times New Roman" w:cs="Times New Roman"/>
          <w:sz w:val="24"/>
          <w:szCs w:val="24"/>
          <w:lang w:val="en-US"/>
        </w:rPr>
        <w:t xml:space="preserve">These two foundations can be conceptualized as the </w:t>
      </w:r>
      <w:r w:rsidR="005B7A3D">
        <w:rPr>
          <w:rFonts w:ascii="Times New Roman" w:hAnsi="Times New Roman" w:cs="Times New Roman"/>
          <w:i/>
          <w:sz w:val="24"/>
          <w:szCs w:val="24"/>
          <w:lang w:val="en-US"/>
        </w:rPr>
        <w:t xml:space="preserve">individualizing </w:t>
      </w:r>
      <w:r w:rsidR="005B7A3D">
        <w:rPr>
          <w:rFonts w:ascii="Times New Roman" w:hAnsi="Times New Roman" w:cs="Times New Roman"/>
          <w:sz w:val="24"/>
          <w:szCs w:val="24"/>
          <w:lang w:val="en-US"/>
        </w:rPr>
        <w:t xml:space="preserve">foundations. </w:t>
      </w:r>
      <w:r w:rsidRPr="005B7A3D">
        <w:rPr>
          <w:rFonts w:ascii="Times New Roman" w:hAnsi="Times New Roman" w:cs="Times New Roman"/>
          <w:sz w:val="24"/>
          <w:szCs w:val="24"/>
          <w:lang w:val="en-US"/>
        </w:rPr>
        <w:t>The</w:t>
      </w:r>
      <w:r>
        <w:rPr>
          <w:rFonts w:ascii="Times New Roman" w:hAnsi="Times New Roman" w:cs="Times New Roman"/>
          <w:sz w:val="24"/>
          <w:szCs w:val="24"/>
          <w:lang w:val="en-US"/>
        </w:rPr>
        <w:t xml:space="preserve"> following three</w:t>
      </w:r>
      <w:ins w:id="15" w:author="Author">
        <w:r w:rsidR="008B738C">
          <w:rPr>
            <w:rFonts w:ascii="Times New Roman" w:hAnsi="Times New Roman" w:cs="Times New Roman"/>
            <w:sz w:val="24"/>
            <w:szCs w:val="24"/>
            <w:lang w:val="en-US"/>
          </w:rPr>
          <w:t xml:space="preserve"> – </w:t>
        </w:r>
      </w:ins>
      <w:del w:id="16" w:author="Author">
        <w:r w:rsidDel="008B738C">
          <w:rPr>
            <w:rFonts w:ascii="Times New Roman" w:hAnsi="Times New Roman" w:cs="Times New Roman"/>
            <w:sz w:val="24"/>
            <w:szCs w:val="24"/>
            <w:lang w:val="en-US"/>
          </w:rPr>
          <w:delText xml:space="preserve">, </w:delText>
        </w:r>
      </w:del>
      <w:r>
        <w:rPr>
          <w:rFonts w:ascii="Times New Roman" w:hAnsi="Times New Roman" w:cs="Times New Roman"/>
          <w:i/>
          <w:sz w:val="24"/>
          <w:szCs w:val="24"/>
          <w:lang w:val="en-US"/>
        </w:rPr>
        <w:t>in</w:t>
      </w:r>
      <w:ins w:id="17" w:author="Author">
        <w:r w:rsidR="0014154D">
          <w:rPr>
            <w:rFonts w:ascii="Times New Roman" w:hAnsi="Times New Roman" w:cs="Times New Roman"/>
            <w:i/>
            <w:sz w:val="24"/>
            <w:szCs w:val="24"/>
            <w:lang w:val="en-US"/>
          </w:rPr>
          <w:t>-</w:t>
        </w:r>
      </w:ins>
      <w:r>
        <w:rPr>
          <w:rFonts w:ascii="Times New Roman" w:hAnsi="Times New Roman" w:cs="Times New Roman"/>
          <w:i/>
          <w:sz w:val="24"/>
          <w:szCs w:val="24"/>
          <w:lang w:val="en-US"/>
        </w:rPr>
        <w:t>group/loyalty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authority/respect</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purity/sanctity</w:t>
      </w:r>
      <w:r>
        <w:rPr>
          <w:rFonts w:ascii="Times New Roman" w:hAnsi="Times New Roman" w:cs="Times New Roman"/>
          <w:sz w:val="24"/>
          <w:szCs w:val="24"/>
          <w:lang w:val="en-US"/>
        </w:rPr>
        <w:t xml:space="preserve"> </w:t>
      </w:r>
      <w:ins w:id="18" w:author="Author">
        <w:r w:rsidR="008B738C">
          <w:rPr>
            <w:rFonts w:ascii="Times New Roman" w:hAnsi="Times New Roman" w:cs="Times New Roman"/>
            <w:sz w:val="24"/>
            <w:szCs w:val="24"/>
            <w:lang w:val="en-US"/>
          </w:rPr>
          <w:t xml:space="preserve">– </w:t>
        </w:r>
      </w:ins>
      <w:r>
        <w:rPr>
          <w:rFonts w:ascii="Times New Roman" w:hAnsi="Times New Roman" w:cs="Times New Roman"/>
          <w:sz w:val="24"/>
          <w:szCs w:val="24"/>
          <w:lang w:val="en-US"/>
        </w:rPr>
        <w:t xml:space="preserve">represent perceptions of right and wrong </w:t>
      </w:r>
      <w:r w:rsidR="005B7A3D">
        <w:rPr>
          <w:rFonts w:ascii="Times New Roman" w:hAnsi="Times New Roman" w:cs="Times New Roman"/>
          <w:sz w:val="24"/>
          <w:szCs w:val="24"/>
          <w:lang w:val="en-US"/>
        </w:rPr>
        <w:t>from a group-level perspective</w:t>
      </w:r>
      <w:del w:id="19" w:author="Author">
        <w:r w:rsidDel="0014154D">
          <w:rPr>
            <w:rFonts w:ascii="Times New Roman" w:hAnsi="Times New Roman" w:cs="Times New Roman"/>
            <w:sz w:val="24"/>
            <w:szCs w:val="24"/>
            <w:lang w:val="en-US"/>
          </w:rPr>
          <w:delText>.</w:delText>
        </w:r>
        <w:r w:rsidR="005B7A3D" w:rsidDel="0014154D">
          <w:rPr>
            <w:rFonts w:ascii="Times New Roman" w:hAnsi="Times New Roman" w:cs="Times New Roman"/>
            <w:sz w:val="24"/>
            <w:szCs w:val="24"/>
            <w:lang w:val="en-US"/>
          </w:rPr>
          <w:delText xml:space="preserve"> These three </w:delText>
        </w:r>
      </w:del>
      <w:ins w:id="20" w:author="Author">
        <w:r w:rsidR="0014154D">
          <w:rPr>
            <w:rFonts w:ascii="Times New Roman" w:hAnsi="Times New Roman" w:cs="Times New Roman"/>
            <w:sz w:val="24"/>
            <w:szCs w:val="24"/>
            <w:lang w:val="en-US"/>
          </w:rPr>
          <w:t xml:space="preserve">, and </w:t>
        </w:r>
      </w:ins>
      <w:r w:rsidR="005B7A3D">
        <w:rPr>
          <w:rFonts w:ascii="Times New Roman" w:hAnsi="Times New Roman" w:cs="Times New Roman"/>
          <w:sz w:val="24"/>
          <w:szCs w:val="24"/>
          <w:lang w:val="en-US"/>
        </w:rPr>
        <w:t xml:space="preserve">can be thought of as the </w:t>
      </w:r>
      <w:r w:rsidR="005B7A3D" w:rsidRPr="005B7A3D">
        <w:rPr>
          <w:rFonts w:ascii="Times New Roman" w:hAnsi="Times New Roman" w:cs="Times New Roman"/>
          <w:i/>
          <w:sz w:val="24"/>
          <w:szCs w:val="24"/>
          <w:lang w:val="en-US"/>
        </w:rPr>
        <w:t>binding</w:t>
      </w:r>
      <w:r w:rsidR="005B7A3D">
        <w:rPr>
          <w:rFonts w:ascii="Times New Roman" w:hAnsi="Times New Roman" w:cs="Times New Roman"/>
          <w:sz w:val="24"/>
          <w:szCs w:val="24"/>
          <w:lang w:val="en-US"/>
        </w:rPr>
        <w:t xml:space="preserve"> foundations (</w:t>
      </w:r>
      <w:proofErr w:type="spellStart"/>
      <w:r w:rsidR="005B7A3D">
        <w:rPr>
          <w:rFonts w:ascii="Times New Roman" w:hAnsi="Times New Roman" w:cs="Times New Roman"/>
          <w:sz w:val="24"/>
          <w:szCs w:val="24"/>
          <w:lang w:val="en-US"/>
        </w:rPr>
        <w:t>Haidt</w:t>
      </w:r>
      <w:proofErr w:type="spellEnd"/>
      <w:r w:rsidR="005B7A3D">
        <w:rPr>
          <w:rFonts w:ascii="Times New Roman" w:hAnsi="Times New Roman" w:cs="Times New Roman"/>
          <w:sz w:val="24"/>
          <w:szCs w:val="24"/>
          <w:lang w:val="en-US"/>
        </w:rPr>
        <w:t xml:space="preserve"> &amp; Graham, 2007). </w:t>
      </w:r>
      <w:commentRangeStart w:id="21"/>
      <w:r w:rsidR="005B7A3D" w:rsidRPr="005B7A3D">
        <w:rPr>
          <w:rFonts w:ascii="Times New Roman" w:hAnsi="Times New Roman" w:cs="Times New Roman"/>
          <w:sz w:val="24"/>
          <w:szCs w:val="24"/>
          <w:lang w:val="en-US"/>
        </w:rPr>
        <w:t>Research</w:t>
      </w:r>
      <w:r w:rsidR="005B7A3D">
        <w:rPr>
          <w:rFonts w:ascii="Times New Roman" w:hAnsi="Times New Roman" w:cs="Times New Roman"/>
          <w:sz w:val="24"/>
          <w:szCs w:val="24"/>
          <w:lang w:val="en-US"/>
        </w:rPr>
        <w:t xml:space="preserve"> indicates that political liberals tend to endorse the two individualizing foundations above all others, while conservatives tend to endorse all five foundations with greater endorsement of the binding foundations.</w:t>
      </w:r>
      <w:r>
        <w:rPr>
          <w:rFonts w:ascii="Times New Roman" w:hAnsi="Times New Roman" w:cs="Times New Roman"/>
          <w:sz w:val="24"/>
          <w:szCs w:val="24"/>
          <w:lang w:val="en-US"/>
        </w:rPr>
        <w:t xml:space="preserve"> </w:t>
      </w:r>
      <w:commentRangeEnd w:id="21"/>
      <w:r w:rsidR="0014154D">
        <w:rPr>
          <w:rStyle w:val="CommentReference"/>
        </w:rPr>
        <w:commentReference w:id="21"/>
      </w:r>
    </w:p>
    <w:p w14:paraId="253DB037" w14:textId="713D07D5" w:rsidR="005B7A3D" w:rsidRDefault="0036125E" w:rsidP="0091309D">
      <w:pPr>
        <w:spacing w:after="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Graham, </w:t>
      </w:r>
      <w:proofErr w:type="spellStart"/>
      <w:r>
        <w:rPr>
          <w:rFonts w:ascii="Times New Roman" w:hAnsi="Times New Roman" w:cs="Times New Roman"/>
          <w:sz w:val="24"/>
          <w:szCs w:val="24"/>
          <w:lang w:val="en-US"/>
        </w:rPr>
        <w:t>Haidt</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Nosek</w:t>
      </w:r>
      <w:proofErr w:type="spellEnd"/>
      <w:r>
        <w:rPr>
          <w:rFonts w:ascii="Times New Roman" w:hAnsi="Times New Roman" w:cs="Times New Roman"/>
          <w:sz w:val="24"/>
          <w:szCs w:val="24"/>
          <w:lang w:val="en-US"/>
        </w:rPr>
        <w:t xml:space="preserve"> (2009) </w:t>
      </w:r>
      <w:r w:rsidR="005B7A3D">
        <w:rPr>
          <w:rFonts w:ascii="Times New Roman" w:hAnsi="Times New Roman" w:cs="Times New Roman"/>
          <w:sz w:val="24"/>
          <w:szCs w:val="24"/>
          <w:lang w:val="en-US"/>
        </w:rPr>
        <w:t xml:space="preserve">developed the Moral Foundations </w:t>
      </w:r>
      <w:r w:rsidR="002647DA">
        <w:rPr>
          <w:rFonts w:ascii="Times New Roman" w:hAnsi="Times New Roman" w:cs="Times New Roman"/>
          <w:sz w:val="24"/>
          <w:szCs w:val="24"/>
          <w:lang w:val="en-US"/>
        </w:rPr>
        <w:t>Dictionary (MFD</w:t>
      </w:r>
      <w:r w:rsidR="005B7A3D">
        <w:rPr>
          <w:rFonts w:ascii="Times New Roman" w:hAnsi="Times New Roman" w:cs="Times New Roman"/>
          <w:sz w:val="24"/>
          <w:szCs w:val="24"/>
          <w:lang w:val="en-US"/>
        </w:rPr>
        <w:t xml:space="preserve">) </w:t>
      </w:r>
      <w:r w:rsidR="00902088">
        <w:rPr>
          <w:rFonts w:ascii="Times New Roman" w:hAnsi="Times New Roman" w:cs="Times New Roman"/>
          <w:sz w:val="24"/>
          <w:szCs w:val="24"/>
          <w:lang w:val="en-US"/>
        </w:rPr>
        <w:t>in order to determine endo</w:t>
      </w:r>
      <w:r w:rsidR="002647DA">
        <w:rPr>
          <w:rFonts w:ascii="Times New Roman" w:hAnsi="Times New Roman" w:cs="Times New Roman"/>
          <w:sz w:val="24"/>
          <w:szCs w:val="24"/>
          <w:lang w:val="en-US"/>
        </w:rPr>
        <w:t xml:space="preserve">rsement of the five foundations in speech and text. The MFD consists of roughly 50 words per foundation that exemplify their meaning. For example, words such as </w:t>
      </w:r>
      <w:r w:rsidR="002647DA">
        <w:rPr>
          <w:rFonts w:ascii="Times New Roman" w:hAnsi="Times New Roman" w:cs="Times New Roman"/>
          <w:i/>
          <w:sz w:val="24"/>
          <w:szCs w:val="24"/>
          <w:lang w:val="en-US"/>
        </w:rPr>
        <w:t>abuse</w:t>
      </w:r>
      <w:r w:rsidR="002647DA">
        <w:rPr>
          <w:rFonts w:ascii="Times New Roman" w:hAnsi="Times New Roman" w:cs="Times New Roman"/>
          <w:sz w:val="24"/>
          <w:szCs w:val="24"/>
          <w:lang w:val="en-US"/>
        </w:rPr>
        <w:t xml:space="preserve"> and </w:t>
      </w:r>
      <w:r w:rsidR="002647DA">
        <w:rPr>
          <w:rFonts w:ascii="Times New Roman" w:hAnsi="Times New Roman" w:cs="Times New Roman"/>
          <w:i/>
          <w:sz w:val="24"/>
          <w:szCs w:val="24"/>
          <w:lang w:val="en-US"/>
        </w:rPr>
        <w:t>protect</w:t>
      </w:r>
      <w:r w:rsidR="002647DA">
        <w:rPr>
          <w:rFonts w:ascii="Times New Roman" w:hAnsi="Times New Roman" w:cs="Times New Roman"/>
          <w:sz w:val="24"/>
          <w:szCs w:val="24"/>
          <w:lang w:val="en-US"/>
        </w:rPr>
        <w:t xml:space="preserve"> indicate endorsement of the </w:t>
      </w:r>
      <w:r w:rsidR="002647DA">
        <w:rPr>
          <w:rFonts w:ascii="Times New Roman" w:hAnsi="Times New Roman" w:cs="Times New Roman"/>
          <w:i/>
          <w:sz w:val="24"/>
          <w:szCs w:val="24"/>
          <w:lang w:val="en-US"/>
        </w:rPr>
        <w:t xml:space="preserve">harm/care </w:t>
      </w:r>
      <w:r w:rsidR="005D4599">
        <w:rPr>
          <w:rFonts w:ascii="Times New Roman" w:hAnsi="Times New Roman" w:cs="Times New Roman"/>
          <w:sz w:val="24"/>
          <w:szCs w:val="24"/>
          <w:lang w:val="en-US"/>
        </w:rPr>
        <w:t>foundation. Graham</w:t>
      </w:r>
      <w:r>
        <w:rPr>
          <w:rFonts w:ascii="Times New Roman" w:hAnsi="Times New Roman" w:cs="Times New Roman"/>
          <w:sz w:val="24"/>
          <w:szCs w:val="24"/>
          <w:lang w:val="en-US"/>
        </w:rPr>
        <w:t xml:space="preserve"> et al.</w:t>
      </w:r>
      <w:r w:rsidR="005D4599">
        <w:rPr>
          <w:rFonts w:ascii="Times New Roman" w:hAnsi="Times New Roman" w:cs="Times New Roman"/>
          <w:sz w:val="24"/>
          <w:szCs w:val="24"/>
          <w:lang w:val="en-US"/>
        </w:rPr>
        <w:t xml:space="preserve"> </w:t>
      </w:r>
      <w:r w:rsidR="00313A09">
        <w:rPr>
          <w:rFonts w:ascii="Times New Roman" w:hAnsi="Times New Roman" w:cs="Times New Roman"/>
          <w:sz w:val="24"/>
          <w:szCs w:val="24"/>
          <w:lang w:val="en-US"/>
        </w:rPr>
        <w:t>(2009)</w:t>
      </w:r>
      <w:r w:rsidR="002647D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then </w:t>
      </w:r>
      <w:r w:rsidR="002647DA">
        <w:rPr>
          <w:rFonts w:ascii="Times New Roman" w:hAnsi="Times New Roman" w:cs="Times New Roman"/>
          <w:sz w:val="24"/>
          <w:szCs w:val="24"/>
          <w:lang w:val="en-US"/>
        </w:rPr>
        <w:t xml:space="preserve">validated the MFD </w:t>
      </w:r>
      <w:r w:rsidR="005D4599">
        <w:rPr>
          <w:rFonts w:ascii="Times New Roman" w:hAnsi="Times New Roman" w:cs="Times New Roman"/>
          <w:sz w:val="24"/>
          <w:szCs w:val="24"/>
          <w:lang w:val="en-US"/>
        </w:rPr>
        <w:t>dictionary lists</w:t>
      </w:r>
      <w:r w:rsidR="00313A09">
        <w:rPr>
          <w:rFonts w:ascii="Times New Roman" w:hAnsi="Times New Roman" w:cs="Times New Roman"/>
          <w:sz w:val="24"/>
          <w:szCs w:val="24"/>
          <w:lang w:val="en-US"/>
        </w:rPr>
        <w:t xml:space="preserve"> by analyzing the speech content </w:t>
      </w:r>
      <w:r w:rsidR="00313A09">
        <w:rPr>
          <w:rFonts w:ascii="Times New Roman" w:hAnsi="Times New Roman" w:cs="Times New Roman"/>
          <w:sz w:val="24"/>
          <w:szCs w:val="24"/>
          <w:lang w:val="en-US"/>
        </w:rPr>
        <w:lastRenderedPageBreak/>
        <w:t xml:space="preserve">of liberal and conservative church sermons. They found liberal sermons </w:t>
      </w:r>
      <w:del w:id="22" w:author="Author">
        <w:r w:rsidR="00313A09" w:rsidDel="00DE543D">
          <w:rPr>
            <w:rFonts w:ascii="Times New Roman" w:hAnsi="Times New Roman" w:cs="Times New Roman"/>
            <w:sz w:val="24"/>
            <w:szCs w:val="24"/>
            <w:lang w:val="en-US"/>
          </w:rPr>
          <w:delText xml:space="preserve">endorsing </w:delText>
        </w:r>
      </w:del>
      <w:ins w:id="23" w:author="Author">
        <w:r w:rsidR="00DE543D">
          <w:rPr>
            <w:rFonts w:ascii="Times New Roman" w:hAnsi="Times New Roman" w:cs="Times New Roman"/>
            <w:sz w:val="24"/>
            <w:szCs w:val="24"/>
            <w:lang w:val="en-US"/>
          </w:rPr>
          <w:t xml:space="preserve">endorsed </w:t>
        </w:r>
      </w:ins>
      <w:r w:rsidR="00313A09">
        <w:rPr>
          <w:rFonts w:ascii="Times New Roman" w:hAnsi="Times New Roman" w:cs="Times New Roman"/>
          <w:sz w:val="24"/>
          <w:szCs w:val="24"/>
          <w:lang w:val="en-US"/>
        </w:rPr>
        <w:t xml:space="preserve">the individualizing foundations and conservative sermons </w:t>
      </w:r>
      <w:del w:id="24" w:author="Author">
        <w:r w:rsidR="00313A09" w:rsidDel="00DE543D">
          <w:rPr>
            <w:rFonts w:ascii="Times New Roman" w:hAnsi="Times New Roman" w:cs="Times New Roman"/>
            <w:sz w:val="24"/>
            <w:szCs w:val="24"/>
            <w:lang w:val="en-US"/>
          </w:rPr>
          <w:delText xml:space="preserve">endorsing </w:delText>
        </w:r>
      </w:del>
      <w:ins w:id="25" w:author="Author">
        <w:r w:rsidR="00DE543D">
          <w:rPr>
            <w:rFonts w:ascii="Times New Roman" w:hAnsi="Times New Roman" w:cs="Times New Roman"/>
            <w:sz w:val="24"/>
            <w:szCs w:val="24"/>
            <w:lang w:val="en-US"/>
          </w:rPr>
          <w:t xml:space="preserve">endorsed </w:t>
        </w:r>
      </w:ins>
      <w:r w:rsidR="00313A09">
        <w:rPr>
          <w:rFonts w:ascii="Times New Roman" w:hAnsi="Times New Roman" w:cs="Times New Roman"/>
          <w:sz w:val="24"/>
          <w:szCs w:val="24"/>
          <w:lang w:val="en-US"/>
        </w:rPr>
        <w:t>all five</w:t>
      </w:r>
      <w:r w:rsidR="005D4599">
        <w:rPr>
          <w:rFonts w:ascii="Times New Roman" w:hAnsi="Times New Roman" w:cs="Times New Roman"/>
          <w:sz w:val="24"/>
          <w:szCs w:val="24"/>
          <w:lang w:val="en-US"/>
        </w:rPr>
        <w:t xml:space="preserve"> moral foundations</w:t>
      </w:r>
      <w:r w:rsidR="00313A09">
        <w:rPr>
          <w:rFonts w:ascii="Times New Roman" w:hAnsi="Times New Roman" w:cs="Times New Roman"/>
          <w:sz w:val="24"/>
          <w:szCs w:val="24"/>
          <w:lang w:val="en-US"/>
        </w:rPr>
        <w:t>.</w:t>
      </w:r>
    </w:p>
    <w:p w14:paraId="12F397B9" w14:textId="77777777" w:rsidR="0091309D" w:rsidRPr="002647DA" w:rsidRDefault="0091309D" w:rsidP="0091309D">
      <w:pPr>
        <w:spacing w:after="0" w:line="480" w:lineRule="auto"/>
        <w:ind w:firstLine="720"/>
        <w:jc w:val="both"/>
        <w:rPr>
          <w:rFonts w:ascii="Times New Roman" w:hAnsi="Times New Roman" w:cs="Times New Roman"/>
          <w:sz w:val="24"/>
          <w:szCs w:val="24"/>
          <w:lang w:val="en-US"/>
        </w:rPr>
      </w:pPr>
    </w:p>
    <w:p w14:paraId="277D048E" w14:textId="17ABAD27" w:rsidR="008D235F" w:rsidRPr="008D235F" w:rsidRDefault="00B94BB3" w:rsidP="0091309D">
      <w:pPr>
        <w:spacing w:after="0" w:line="48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Data Source </w:t>
      </w:r>
    </w:p>
    <w:p w14:paraId="16190E59" w14:textId="67CB7C48" w:rsidR="00313A09" w:rsidRDefault="00313A09"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an era in which political divides appear to run deeper, news is obtained from more sources than ever, and perceptions of the truth seem to follow ideological lines</w:t>
      </w:r>
      <w:ins w:id="26" w:author="Author">
        <w:r w:rsidR="00DE543D">
          <w:rPr>
            <w:rFonts w:ascii="Times New Roman" w:hAnsi="Times New Roman" w:cs="Times New Roman"/>
            <w:sz w:val="24"/>
            <w:szCs w:val="24"/>
            <w:lang w:val="en-US"/>
          </w:rPr>
          <w:t>. Thus</w:t>
        </w:r>
      </w:ins>
      <w:r>
        <w:rPr>
          <w:rFonts w:ascii="Times New Roman" w:hAnsi="Times New Roman" w:cs="Times New Roman"/>
          <w:sz w:val="24"/>
          <w:szCs w:val="24"/>
          <w:lang w:val="en-US"/>
        </w:rPr>
        <w:t xml:space="preserve">, it becomes </w:t>
      </w:r>
      <w:del w:id="27" w:author="Author">
        <w:r w:rsidDel="00DE543D">
          <w:rPr>
            <w:rFonts w:ascii="Times New Roman" w:hAnsi="Times New Roman" w:cs="Times New Roman"/>
            <w:sz w:val="24"/>
            <w:szCs w:val="24"/>
            <w:lang w:val="en-US"/>
          </w:rPr>
          <w:delText xml:space="preserve">incumbent </w:delText>
        </w:r>
      </w:del>
      <w:ins w:id="28" w:author="Author">
        <w:r w:rsidR="00DE543D">
          <w:rPr>
            <w:rFonts w:ascii="Times New Roman" w:hAnsi="Times New Roman" w:cs="Times New Roman"/>
            <w:sz w:val="24"/>
            <w:szCs w:val="24"/>
            <w:lang w:val="en-US"/>
          </w:rPr>
          <w:t xml:space="preserve">important </w:t>
        </w:r>
      </w:ins>
      <w:del w:id="29" w:author="Author">
        <w:r w:rsidDel="00DE543D">
          <w:rPr>
            <w:rFonts w:ascii="Times New Roman" w:hAnsi="Times New Roman" w:cs="Times New Roman"/>
            <w:sz w:val="24"/>
            <w:szCs w:val="24"/>
            <w:lang w:val="en-US"/>
          </w:rPr>
          <w:delText xml:space="preserve">upon </w:delText>
        </w:r>
      </w:del>
      <w:ins w:id="30" w:author="Author">
        <w:r w:rsidR="00DE543D">
          <w:rPr>
            <w:rFonts w:ascii="Times New Roman" w:hAnsi="Times New Roman" w:cs="Times New Roman"/>
            <w:sz w:val="24"/>
            <w:szCs w:val="24"/>
            <w:lang w:val="en-US"/>
          </w:rPr>
          <w:t xml:space="preserve">for </w:t>
        </w:r>
      </w:ins>
      <w:r>
        <w:rPr>
          <w:rFonts w:ascii="Times New Roman" w:hAnsi="Times New Roman" w:cs="Times New Roman"/>
          <w:sz w:val="24"/>
          <w:szCs w:val="24"/>
          <w:lang w:val="en-US"/>
        </w:rPr>
        <w:t xml:space="preserve">the research community to discover and communicate the nature of the news </w:t>
      </w:r>
      <w:ins w:id="31" w:author="Author">
        <w:r w:rsidR="00DE543D">
          <w:rPr>
            <w:rFonts w:ascii="Times New Roman" w:hAnsi="Times New Roman" w:cs="Times New Roman"/>
            <w:sz w:val="24"/>
            <w:szCs w:val="24"/>
            <w:lang w:val="en-US"/>
          </w:rPr>
          <w:t xml:space="preserve">that </w:t>
        </w:r>
      </w:ins>
      <w:r>
        <w:rPr>
          <w:rFonts w:ascii="Times New Roman" w:hAnsi="Times New Roman" w:cs="Times New Roman"/>
          <w:sz w:val="24"/>
          <w:szCs w:val="24"/>
          <w:lang w:val="en-US"/>
        </w:rPr>
        <w:t xml:space="preserve">people consume. The extraordinary nature of the current political landscape </w:t>
      </w:r>
      <w:ins w:id="32" w:author="Author">
        <w:r w:rsidR="00DE543D">
          <w:rPr>
            <w:rFonts w:ascii="Times New Roman" w:hAnsi="Times New Roman" w:cs="Times New Roman"/>
            <w:sz w:val="24"/>
            <w:szCs w:val="24"/>
            <w:lang w:val="en-US"/>
          </w:rPr>
          <w:t xml:space="preserve">in the US, </w:t>
        </w:r>
      </w:ins>
      <w:r>
        <w:rPr>
          <w:rFonts w:ascii="Times New Roman" w:hAnsi="Times New Roman" w:cs="Times New Roman"/>
          <w:sz w:val="24"/>
          <w:szCs w:val="24"/>
          <w:lang w:val="en-US"/>
        </w:rPr>
        <w:t>and the vastly divergent political stances assumed by certain news outlets</w:t>
      </w:r>
      <w:ins w:id="33" w:author="Author">
        <w:r w:rsidR="00DE543D">
          <w:rPr>
            <w:rFonts w:ascii="Times New Roman" w:hAnsi="Times New Roman" w:cs="Times New Roman"/>
            <w:sz w:val="24"/>
            <w:szCs w:val="24"/>
            <w:lang w:val="en-US"/>
          </w:rPr>
          <w:t>,</w:t>
        </w:r>
      </w:ins>
      <w:r>
        <w:rPr>
          <w:rFonts w:ascii="Times New Roman" w:hAnsi="Times New Roman" w:cs="Times New Roman"/>
          <w:sz w:val="24"/>
          <w:szCs w:val="24"/>
          <w:lang w:val="en-US"/>
        </w:rPr>
        <w:t xml:space="preserve"> drew the researchers to this project.</w:t>
      </w:r>
    </w:p>
    <w:p w14:paraId="2C88975B" w14:textId="5B8ACA4E" w:rsidR="008D235F" w:rsidRDefault="00FA705E" w:rsidP="0091309D">
      <w:pPr>
        <w:spacing w:after="0" w:line="480" w:lineRule="auto"/>
        <w:ind w:firstLine="720"/>
        <w:jc w:val="both"/>
        <w:rPr>
          <w:rFonts w:ascii="Times New Roman" w:hAnsi="Times New Roman" w:cs="Times New Roman"/>
          <w:sz w:val="24"/>
          <w:szCs w:val="24"/>
          <w:lang w:val="en-US"/>
        </w:rPr>
      </w:pPr>
      <w:r w:rsidRPr="0071307A">
        <w:rPr>
          <w:rFonts w:ascii="Times New Roman" w:hAnsi="Times New Roman" w:cs="Times New Roman"/>
          <w:sz w:val="24"/>
          <w:szCs w:val="24"/>
          <w:lang w:val="en-US"/>
        </w:rPr>
        <w:t xml:space="preserve">For a period of several weeks, the researchers gathered text from four notable US news sources and compiled </w:t>
      </w:r>
      <w:r w:rsidR="0071307A" w:rsidRPr="0071307A">
        <w:rPr>
          <w:rFonts w:ascii="Times New Roman" w:hAnsi="Times New Roman" w:cs="Times New Roman"/>
          <w:sz w:val="24"/>
          <w:szCs w:val="24"/>
          <w:lang w:val="en-US"/>
        </w:rPr>
        <w:t xml:space="preserve">it into a dataset for further processing and analysis. The sources included in this research include: </w:t>
      </w:r>
      <w:r w:rsidR="0071307A" w:rsidRPr="0071307A">
        <w:rPr>
          <w:rFonts w:ascii="Times New Roman" w:hAnsi="Times New Roman" w:cs="Times New Roman"/>
          <w:i/>
          <w:sz w:val="24"/>
          <w:szCs w:val="24"/>
          <w:lang w:val="en-US"/>
        </w:rPr>
        <w:t>The New York Times</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National Public Radio (NPR)</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Fox News</w:t>
      </w:r>
      <w:r w:rsidR="0071307A" w:rsidRPr="0071307A">
        <w:rPr>
          <w:rFonts w:ascii="Times New Roman" w:hAnsi="Times New Roman" w:cs="Times New Roman"/>
          <w:sz w:val="24"/>
          <w:szCs w:val="24"/>
          <w:lang w:val="en-US"/>
        </w:rPr>
        <w:t xml:space="preserve">, and </w:t>
      </w:r>
      <w:r w:rsidR="0071307A" w:rsidRPr="0071307A">
        <w:rPr>
          <w:rFonts w:ascii="Times New Roman" w:hAnsi="Times New Roman" w:cs="Times New Roman"/>
          <w:i/>
          <w:sz w:val="24"/>
          <w:szCs w:val="24"/>
          <w:lang w:val="en-US"/>
        </w:rPr>
        <w:t>Breitbart</w:t>
      </w:r>
      <w:r w:rsidR="0071307A" w:rsidRPr="0071307A">
        <w:rPr>
          <w:rFonts w:ascii="Times New Roman" w:hAnsi="Times New Roman" w:cs="Times New Roman"/>
          <w:sz w:val="24"/>
          <w:szCs w:val="24"/>
          <w:lang w:val="en-US"/>
        </w:rPr>
        <w:t>. The researchers decided to analyze these sources owing to their widespread recognition among the general American public as well as the fact th</w:t>
      </w:r>
      <w:ins w:id="34" w:author="Author">
        <w:r w:rsidR="00DE543D">
          <w:rPr>
            <w:rFonts w:ascii="Times New Roman" w:hAnsi="Times New Roman" w:cs="Times New Roman"/>
            <w:sz w:val="24"/>
            <w:szCs w:val="24"/>
            <w:lang w:val="en-US"/>
          </w:rPr>
          <w:t>at th</w:t>
        </w:r>
      </w:ins>
      <w:r w:rsidR="0071307A" w:rsidRPr="0071307A">
        <w:rPr>
          <w:rFonts w:ascii="Times New Roman" w:hAnsi="Times New Roman" w:cs="Times New Roman"/>
          <w:sz w:val="24"/>
          <w:szCs w:val="24"/>
          <w:lang w:val="en-US"/>
        </w:rPr>
        <w:t xml:space="preserve">ey are easy to categorize in accordance with perceived political lean. </w:t>
      </w:r>
      <w:commentRangeStart w:id="35"/>
      <w:r w:rsidR="0071307A">
        <w:rPr>
          <w:rFonts w:ascii="Times New Roman" w:hAnsi="Times New Roman" w:cs="Times New Roman"/>
          <w:sz w:val="24"/>
          <w:szCs w:val="24"/>
          <w:lang w:val="en-US"/>
        </w:rPr>
        <w:t>According to popular belief,</w:t>
      </w:r>
      <w:commentRangeEnd w:id="35"/>
      <w:r w:rsidR="00DE543D">
        <w:rPr>
          <w:rStyle w:val="CommentReference"/>
        </w:rPr>
        <w:commentReference w:id="35"/>
      </w:r>
      <w:r w:rsidR="0071307A">
        <w:rPr>
          <w:rFonts w:ascii="Times New Roman" w:hAnsi="Times New Roman" w:cs="Times New Roman"/>
          <w:sz w:val="24"/>
          <w:szCs w:val="24"/>
          <w:lang w:val="en-US"/>
        </w:rPr>
        <w:t xml:space="preserve"> </w:t>
      </w:r>
      <w:r w:rsidR="0071307A">
        <w:rPr>
          <w:rFonts w:ascii="Times New Roman" w:hAnsi="Times New Roman" w:cs="Times New Roman"/>
          <w:i/>
          <w:sz w:val="24"/>
          <w:szCs w:val="24"/>
          <w:lang w:val="en-US"/>
        </w:rPr>
        <w:t>The New York Times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NPR</w:t>
      </w:r>
      <w:r w:rsidR="0071307A">
        <w:rPr>
          <w:rFonts w:ascii="Times New Roman" w:hAnsi="Times New Roman" w:cs="Times New Roman"/>
          <w:sz w:val="24"/>
          <w:szCs w:val="24"/>
          <w:lang w:val="en-US"/>
        </w:rPr>
        <w:t xml:space="preserve"> are often perceived as more liberal leaning, while </w:t>
      </w:r>
      <w:r w:rsidR="0071307A">
        <w:rPr>
          <w:rFonts w:ascii="Times New Roman" w:hAnsi="Times New Roman" w:cs="Times New Roman"/>
          <w:i/>
          <w:sz w:val="24"/>
          <w:szCs w:val="24"/>
          <w:lang w:val="en-US"/>
        </w:rPr>
        <w:t>Fox News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Breitbart</w:t>
      </w:r>
      <w:r w:rsidR="0071307A">
        <w:rPr>
          <w:rFonts w:ascii="Times New Roman" w:hAnsi="Times New Roman" w:cs="Times New Roman"/>
          <w:sz w:val="24"/>
          <w:szCs w:val="24"/>
          <w:lang w:val="en-US"/>
        </w:rPr>
        <w:t xml:space="preserve"> </w:t>
      </w:r>
      <w:del w:id="36" w:author="Author">
        <w:r w:rsidR="0071307A" w:rsidDel="00205D41">
          <w:rPr>
            <w:rFonts w:ascii="Times New Roman" w:hAnsi="Times New Roman" w:cs="Times New Roman"/>
            <w:sz w:val="24"/>
            <w:szCs w:val="24"/>
            <w:lang w:val="en-US"/>
          </w:rPr>
          <w:delText xml:space="preserve">lean </w:delText>
        </w:r>
      </w:del>
      <w:ins w:id="37" w:author="Author">
        <w:r w:rsidR="00205D41">
          <w:rPr>
            <w:rFonts w:ascii="Times New Roman" w:hAnsi="Times New Roman" w:cs="Times New Roman"/>
            <w:sz w:val="24"/>
            <w:szCs w:val="24"/>
            <w:lang w:val="en-US"/>
          </w:rPr>
          <w:t xml:space="preserve">are likely seen as being </w:t>
        </w:r>
      </w:ins>
      <w:r w:rsidR="0071307A">
        <w:rPr>
          <w:rFonts w:ascii="Times New Roman" w:hAnsi="Times New Roman" w:cs="Times New Roman"/>
          <w:sz w:val="24"/>
          <w:szCs w:val="24"/>
          <w:lang w:val="en-US"/>
        </w:rPr>
        <w:t xml:space="preserve">more conservative. The researchers specifically scraped political news coverage and commentary, as more general or human-interest stories were believed to lack the moral perspectives of </w:t>
      </w:r>
      <w:commentRangeStart w:id="38"/>
      <w:r w:rsidR="0071307A">
        <w:rPr>
          <w:rFonts w:ascii="Times New Roman" w:hAnsi="Times New Roman" w:cs="Times New Roman"/>
          <w:sz w:val="24"/>
          <w:szCs w:val="24"/>
          <w:lang w:val="en-US"/>
        </w:rPr>
        <w:t>interest</w:t>
      </w:r>
      <w:commentRangeEnd w:id="38"/>
      <w:r w:rsidR="00205D41">
        <w:rPr>
          <w:rStyle w:val="CommentReference"/>
        </w:rPr>
        <w:commentReference w:id="38"/>
      </w:r>
      <w:r w:rsidR="0071307A">
        <w:rPr>
          <w:rFonts w:ascii="Times New Roman" w:hAnsi="Times New Roman" w:cs="Times New Roman"/>
          <w:sz w:val="24"/>
          <w:szCs w:val="24"/>
          <w:lang w:val="en-US"/>
        </w:rPr>
        <w:t>.</w:t>
      </w:r>
    </w:p>
    <w:p w14:paraId="26104BE1" w14:textId="77777777" w:rsidR="0091309D" w:rsidRPr="0071307A" w:rsidRDefault="0091309D" w:rsidP="0091309D">
      <w:pPr>
        <w:spacing w:after="0" w:line="480" w:lineRule="auto"/>
        <w:ind w:firstLine="720"/>
        <w:jc w:val="both"/>
        <w:rPr>
          <w:rFonts w:ascii="Times New Roman" w:hAnsi="Times New Roman" w:cs="Times New Roman"/>
          <w:sz w:val="24"/>
          <w:szCs w:val="24"/>
          <w:lang w:val="en-US"/>
        </w:rPr>
      </w:pPr>
    </w:p>
    <w:p w14:paraId="2039085E" w14:textId="760C745A" w:rsidR="008D235F" w:rsidRDefault="008D235F" w:rsidP="0091309D">
      <w:pPr>
        <w:spacing w:after="0" w:line="480" w:lineRule="auto"/>
        <w:jc w:val="both"/>
        <w:rPr>
          <w:rFonts w:ascii="Times New Roman" w:hAnsi="Times New Roman" w:cs="Times New Roman"/>
          <w:b/>
          <w:sz w:val="36"/>
          <w:szCs w:val="36"/>
          <w:lang w:val="en-US"/>
        </w:rPr>
      </w:pPr>
      <w:r w:rsidRPr="008D235F">
        <w:rPr>
          <w:rFonts w:ascii="Times New Roman" w:hAnsi="Times New Roman" w:cs="Times New Roman"/>
          <w:b/>
          <w:sz w:val="36"/>
          <w:szCs w:val="36"/>
          <w:lang w:val="en-US"/>
        </w:rPr>
        <w:t>Analysis</w:t>
      </w:r>
    </w:p>
    <w:p w14:paraId="10AA7611" w14:textId="4DDF457E" w:rsidR="00CB5396" w:rsidRDefault="00CB5396" w:rsidP="0091309D">
      <w:pPr>
        <w:spacing w:after="0" w:line="48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Word Frequency Analysis</w:t>
      </w:r>
    </w:p>
    <w:p w14:paraId="5B46DCFE" w14:textId="12A23A52" w:rsidR="002C6980" w:rsidRPr="008D235F" w:rsidRDefault="002C6980" w:rsidP="0091309D">
      <w:pPr>
        <w:spacing w:after="0" w:line="480" w:lineRule="auto"/>
        <w:jc w:val="both"/>
        <w:rPr>
          <w:rFonts w:ascii="Times New Roman" w:hAnsi="Times New Roman" w:cs="Times New Roman"/>
          <w:b/>
          <w:sz w:val="28"/>
          <w:szCs w:val="28"/>
          <w:lang w:val="en-US"/>
        </w:rPr>
      </w:pPr>
      <w:r w:rsidRPr="008D235F">
        <w:rPr>
          <w:rFonts w:ascii="Times New Roman" w:hAnsi="Times New Roman" w:cs="Times New Roman"/>
          <w:b/>
          <w:sz w:val="28"/>
          <w:szCs w:val="28"/>
          <w:lang w:val="en-US"/>
        </w:rPr>
        <w:lastRenderedPageBreak/>
        <w:t xml:space="preserve">Stage </w:t>
      </w:r>
      <w:r>
        <w:rPr>
          <w:rFonts w:ascii="Times New Roman" w:hAnsi="Times New Roman" w:cs="Times New Roman"/>
          <w:b/>
          <w:sz w:val="28"/>
          <w:szCs w:val="28"/>
          <w:lang w:val="en-US"/>
        </w:rPr>
        <w:t>1</w:t>
      </w:r>
      <w:r w:rsidRPr="008D235F">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Data Collection </w:t>
      </w:r>
    </w:p>
    <w:p w14:paraId="4E5F2D8C" w14:textId="347D268F" w:rsidR="008D235F" w:rsidRDefault="001E0123"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key component</w:t>
      </w:r>
      <w:r w:rsidR="005D4599">
        <w:rPr>
          <w:rFonts w:ascii="Times New Roman" w:hAnsi="Times New Roman" w:cs="Times New Roman"/>
          <w:sz w:val="24"/>
          <w:szCs w:val="24"/>
          <w:lang w:val="en-US"/>
        </w:rPr>
        <w:t xml:space="preserve"> to understanding the way human</w:t>
      </w:r>
      <w:r>
        <w:rPr>
          <w:rFonts w:ascii="Times New Roman" w:hAnsi="Times New Roman" w:cs="Times New Roman"/>
          <w:sz w:val="24"/>
          <w:szCs w:val="24"/>
          <w:lang w:val="en-US"/>
        </w:rPr>
        <w:t>s talk to each other is collecting samples of discourse or large amounts of text. Our research hypothesis focused on how people writing for specific political audiences</w:t>
      </w:r>
      <w:r w:rsidR="00EB0A01">
        <w:rPr>
          <w:rFonts w:ascii="Times New Roman" w:hAnsi="Times New Roman" w:cs="Times New Roman"/>
          <w:sz w:val="24"/>
          <w:szCs w:val="24"/>
          <w:lang w:val="en-US"/>
        </w:rPr>
        <w:t xml:space="preserve"> would alter their language to fit within the moral foundations that those audiences should want to read about. Therefore, we picked four well</w:t>
      </w:r>
      <w:del w:id="39" w:author="Author">
        <w:r w:rsidR="00EB0A01" w:rsidDel="009A6300">
          <w:rPr>
            <w:rFonts w:ascii="Times New Roman" w:hAnsi="Times New Roman" w:cs="Times New Roman"/>
            <w:sz w:val="24"/>
            <w:szCs w:val="24"/>
            <w:lang w:val="en-US"/>
          </w:rPr>
          <w:delText xml:space="preserve"> </w:delText>
        </w:r>
      </w:del>
      <w:ins w:id="40" w:author="Author">
        <w:r w:rsidR="009A6300">
          <w:rPr>
            <w:rFonts w:ascii="Times New Roman" w:hAnsi="Times New Roman" w:cs="Times New Roman"/>
            <w:sz w:val="24"/>
            <w:szCs w:val="24"/>
            <w:lang w:val="en-US"/>
          </w:rPr>
          <w:t>-</w:t>
        </w:r>
      </w:ins>
      <w:r w:rsidR="00EB0A01">
        <w:rPr>
          <w:rFonts w:ascii="Times New Roman" w:hAnsi="Times New Roman" w:cs="Times New Roman"/>
          <w:sz w:val="24"/>
          <w:szCs w:val="24"/>
          <w:lang w:val="en-US"/>
        </w:rPr>
        <w:t xml:space="preserve">known news </w:t>
      </w:r>
      <w:r w:rsidR="001F6203">
        <w:rPr>
          <w:rFonts w:ascii="Times New Roman" w:hAnsi="Times New Roman" w:cs="Times New Roman"/>
          <w:sz w:val="24"/>
          <w:szCs w:val="24"/>
          <w:lang w:val="en-US"/>
        </w:rPr>
        <w:t>websites</w:t>
      </w:r>
      <w:r w:rsidR="00EB0A01">
        <w:rPr>
          <w:rFonts w:ascii="Times New Roman" w:hAnsi="Times New Roman" w:cs="Times New Roman"/>
          <w:sz w:val="24"/>
          <w:szCs w:val="24"/>
          <w:lang w:val="en-US"/>
        </w:rPr>
        <w:t xml:space="preserve"> that were either conservative (</w:t>
      </w:r>
      <w:r w:rsidR="00EB0A01">
        <w:rPr>
          <w:rFonts w:ascii="Times New Roman" w:hAnsi="Times New Roman" w:cs="Times New Roman"/>
          <w:i/>
          <w:sz w:val="24"/>
          <w:szCs w:val="24"/>
          <w:lang w:val="en-US"/>
        </w:rPr>
        <w:t>Br</w:t>
      </w:r>
      <w:r w:rsidR="00A06ED9">
        <w:rPr>
          <w:rFonts w:ascii="Times New Roman" w:hAnsi="Times New Roman" w:cs="Times New Roman"/>
          <w:i/>
          <w:sz w:val="24"/>
          <w:szCs w:val="24"/>
          <w:lang w:val="en-US"/>
        </w:rPr>
        <w:t>ei</w:t>
      </w:r>
      <w:r w:rsidR="00EB0A01">
        <w:rPr>
          <w:rFonts w:ascii="Times New Roman" w:hAnsi="Times New Roman" w:cs="Times New Roman"/>
          <w:i/>
          <w:sz w:val="24"/>
          <w:szCs w:val="24"/>
          <w:lang w:val="en-US"/>
        </w:rPr>
        <w:t>tbart, Fox News</w:t>
      </w:r>
      <w:r w:rsidR="00EB0A01">
        <w:rPr>
          <w:rFonts w:ascii="Times New Roman" w:hAnsi="Times New Roman" w:cs="Times New Roman"/>
          <w:sz w:val="24"/>
          <w:szCs w:val="24"/>
          <w:lang w:val="en-US"/>
        </w:rPr>
        <w:t>) or liberal (</w:t>
      </w:r>
      <w:r w:rsidR="00EB0A01">
        <w:rPr>
          <w:rFonts w:ascii="Times New Roman" w:hAnsi="Times New Roman" w:cs="Times New Roman"/>
          <w:i/>
          <w:sz w:val="24"/>
          <w:szCs w:val="24"/>
          <w:lang w:val="en-US"/>
        </w:rPr>
        <w:t xml:space="preserve">New York Times, </w:t>
      </w:r>
      <w:r w:rsidR="00A06ED9">
        <w:rPr>
          <w:rFonts w:ascii="Times New Roman" w:hAnsi="Times New Roman" w:cs="Times New Roman"/>
          <w:i/>
          <w:sz w:val="24"/>
          <w:szCs w:val="24"/>
          <w:lang w:val="en-US"/>
        </w:rPr>
        <w:t>NPR</w:t>
      </w:r>
      <w:r w:rsidR="00EB0A01">
        <w:rPr>
          <w:rFonts w:ascii="Times New Roman" w:hAnsi="Times New Roman" w:cs="Times New Roman"/>
          <w:sz w:val="24"/>
          <w:szCs w:val="24"/>
          <w:lang w:val="en-US"/>
        </w:rPr>
        <w:t xml:space="preserve">) to explore </w:t>
      </w:r>
      <w:del w:id="41" w:author="Author">
        <w:r w:rsidR="00EB0A01" w:rsidDel="009A6300">
          <w:rPr>
            <w:rFonts w:ascii="Times New Roman" w:hAnsi="Times New Roman" w:cs="Times New Roman"/>
            <w:sz w:val="24"/>
            <w:szCs w:val="24"/>
            <w:lang w:val="en-US"/>
          </w:rPr>
          <w:delText xml:space="preserve">for </w:delText>
        </w:r>
      </w:del>
      <w:r w:rsidR="00EB0A01">
        <w:rPr>
          <w:rFonts w:ascii="Times New Roman" w:hAnsi="Times New Roman" w:cs="Times New Roman"/>
          <w:sz w:val="24"/>
          <w:szCs w:val="24"/>
          <w:lang w:val="en-US"/>
        </w:rPr>
        <w:t xml:space="preserve">their discourse. </w:t>
      </w:r>
      <w:r w:rsidR="001F6203">
        <w:rPr>
          <w:rFonts w:ascii="Times New Roman" w:hAnsi="Times New Roman" w:cs="Times New Roman"/>
          <w:sz w:val="24"/>
          <w:szCs w:val="24"/>
          <w:lang w:val="en-US"/>
        </w:rPr>
        <w:t>Over the course of a month, we downloaded every article in their specific news sections that focused on political coverage from U</w:t>
      </w:r>
      <w:del w:id="42" w:author="Author">
        <w:r w:rsidR="001F6203" w:rsidDel="009A6300">
          <w:rPr>
            <w:rFonts w:ascii="Times New Roman" w:hAnsi="Times New Roman" w:cs="Times New Roman"/>
            <w:sz w:val="24"/>
            <w:szCs w:val="24"/>
            <w:lang w:val="en-US"/>
          </w:rPr>
          <w:delText>.</w:delText>
        </w:r>
      </w:del>
      <w:r w:rsidR="001F6203">
        <w:rPr>
          <w:rFonts w:ascii="Times New Roman" w:hAnsi="Times New Roman" w:cs="Times New Roman"/>
          <w:sz w:val="24"/>
          <w:szCs w:val="24"/>
          <w:lang w:val="en-US"/>
        </w:rPr>
        <w:t>S</w:t>
      </w:r>
      <w:del w:id="43" w:author="Author">
        <w:r w:rsidR="001F6203" w:rsidDel="009A6300">
          <w:rPr>
            <w:rFonts w:ascii="Times New Roman" w:hAnsi="Times New Roman" w:cs="Times New Roman"/>
            <w:sz w:val="24"/>
            <w:szCs w:val="24"/>
            <w:lang w:val="en-US"/>
          </w:rPr>
          <w:delText>.</w:delText>
        </w:r>
      </w:del>
      <w:r w:rsidR="001F6203">
        <w:rPr>
          <w:rFonts w:ascii="Times New Roman" w:hAnsi="Times New Roman" w:cs="Times New Roman"/>
          <w:sz w:val="24"/>
          <w:szCs w:val="24"/>
          <w:lang w:val="en-US"/>
        </w:rPr>
        <w:t xml:space="preserve"> news to foreign </w:t>
      </w:r>
      <w:commentRangeStart w:id="44"/>
      <w:r w:rsidR="001F6203">
        <w:rPr>
          <w:rFonts w:ascii="Times New Roman" w:hAnsi="Times New Roman" w:cs="Times New Roman"/>
          <w:sz w:val="24"/>
          <w:szCs w:val="24"/>
          <w:lang w:val="en-US"/>
        </w:rPr>
        <w:t>policy</w:t>
      </w:r>
      <w:commentRangeEnd w:id="44"/>
      <w:r w:rsidR="009A6300">
        <w:rPr>
          <w:rStyle w:val="CommentReference"/>
        </w:rPr>
        <w:commentReference w:id="44"/>
      </w:r>
      <w:r w:rsidR="001F6203">
        <w:rPr>
          <w:rFonts w:ascii="Times New Roman" w:hAnsi="Times New Roman" w:cs="Times New Roman"/>
          <w:sz w:val="24"/>
          <w:szCs w:val="24"/>
          <w:lang w:val="en-US"/>
        </w:rPr>
        <w:t xml:space="preserve">. </w:t>
      </w:r>
      <w:r w:rsidR="00FC5FC8">
        <w:rPr>
          <w:rFonts w:ascii="Times New Roman" w:hAnsi="Times New Roman" w:cs="Times New Roman"/>
          <w:sz w:val="24"/>
          <w:szCs w:val="24"/>
          <w:lang w:val="en-US"/>
        </w:rPr>
        <w:t xml:space="preserve">We used specialized software to help with this process, but often this data is collected by simply cutting and pasting each document into text format that you can use later. In the provided data, you can see the </w:t>
      </w:r>
      <w:r w:rsidR="00FC5FC8" w:rsidRPr="001F7607">
        <w:rPr>
          <w:rFonts w:ascii="Times New Roman" w:hAnsi="Times New Roman" w:cs="Times New Roman"/>
          <w:b/>
          <w:sz w:val="24"/>
          <w:szCs w:val="24"/>
          <w:lang w:val="en-US"/>
        </w:rPr>
        <w:t>Source</w:t>
      </w:r>
      <w:r w:rsidR="00FC5FC8">
        <w:rPr>
          <w:rFonts w:ascii="Times New Roman" w:hAnsi="Times New Roman" w:cs="Times New Roman"/>
          <w:sz w:val="24"/>
          <w:szCs w:val="24"/>
          <w:lang w:val="en-US"/>
        </w:rPr>
        <w:t xml:space="preserve"> of the data, the link of the article we used</w:t>
      </w:r>
      <w:r w:rsidR="001F7607">
        <w:rPr>
          <w:rFonts w:ascii="Times New Roman" w:hAnsi="Times New Roman" w:cs="Times New Roman"/>
          <w:sz w:val="24"/>
          <w:szCs w:val="24"/>
          <w:lang w:val="en-US"/>
        </w:rPr>
        <w:t xml:space="preserve"> (</w:t>
      </w:r>
      <w:r w:rsidR="001F7607" w:rsidRPr="001F7607">
        <w:rPr>
          <w:rFonts w:ascii="Times New Roman" w:hAnsi="Times New Roman" w:cs="Times New Roman"/>
          <w:b/>
          <w:sz w:val="24"/>
          <w:szCs w:val="24"/>
          <w:lang w:val="en-US"/>
        </w:rPr>
        <w:t>URL</w:t>
      </w:r>
      <w:r w:rsidR="001F7607">
        <w:rPr>
          <w:rFonts w:ascii="Times New Roman" w:hAnsi="Times New Roman" w:cs="Times New Roman"/>
          <w:sz w:val="24"/>
          <w:szCs w:val="24"/>
          <w:lang w:val="en-US"/>
        </w:rPr>
        <w:t>)</w:t>
      </w:r>
      <w:r w:rsidR="00FC5FC8">
        <w:rPr>
          <w:rFonts w:ascii="Times New Roman" w:hAnsi="Times New Roman" w:cs="Times New Roman"/>
          <w:sz w:val="24"/>
          <w:szCs w:val="24"/>
          <w:lang w:val="en-US"/>
        </w:rPr>
        <w:t xml:space="preserve">, and the full </w:t>
      </w:r>
      <w:r w:rsidR="001F7607" w:rsidRPr="001F7607">
        <w:rPr>
          <w:rFonts w:ascii="Times New Roman" w:hAnsi="Times New Roman" w:cs="Times New Roman"/>
          <w:b/>
          <w:sz w:val="24"/>
          <w:szCs w:val="24"/>
          <w:lang w:val="en-US"/>
        </w:rPr>
        <w:t>Text</w:t>
      </w:r>
      <w:r w:rsidR="00FC5FC8">
        <w:rPr>
          <w:rFonts w:ascii="Times New Roman" w:hAnsi="Times New Roman" w:cs="Times New Roman"/>
          <w:sz w:val="24"/>
          <w:szCs w:val="24"/>
          <w:lang w:val="en-US"/>
        </w:rPr>
        <w:t xml:space="preserve"> of that article. This part of the dataset constitutes the raw discourse that we used for word frequency analysis. </w:t>
      </w:r>
    </w:p>
    <w:p w14:paraId="4952E374" w14:textId="77777777" w:rsidR="0091309D" w:rsidRPr="008D235F" w:rsidRDefault="0091309D" w:rsidP="0091309D">
      <w:pPr>
        <w:spacing w:after="0" w:line="480" w:lineRule="auto"/>
        <w:jc w:val="both"/>
        <w:rPr>
          <w:rFonts w:ascii="Times New Roman" w:hAnsi="Times New Roman" w:cs="Times New Roman"/>
          <w:sz w:val="24"/>
          <w:szCs w:val="24"/>
          <w:lang w:val="en-US"/>
        </w:rPr>
      </w:pPr>
    </w:p>
    <w:p w14:paraId="34631FFD" w14:textId="42DE301C" w:rsidR="008D235F" w:rsidRPr="008D235F" w:rsidRDefault="002C6980" w:rsidP="0091309D">
      <w:pPr>
        <w:spacing w:after="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2: </w:t>
      </w:r>
      <w:r w:rsidR="00FC5FC8">
        <w:rPr>
          <w:rFonts w:ascii="Times New Roman" w:hAnsi="Times New Roman" w:cs="Times New Roman"/>
          <w:b/>
          <w:sz w:val="28"/>
          <w:szCs w:val="28"/>
          <w:lang w:val="en-US"/>
        </w:rPr>
        <w:t xml:space="preserve">Stemming, </w:t>
      </w:r>
      <w:r>
        <w:rPr>
          <w:rFonts w:ascii="Times New Roman" w:hAnsi="Times New Roman" w:cs="Times New Roman"/>
          <w:b/>
          <w:sz w:val="28"/>
          <w:szCs w:val="28"/>
          <w:lang w:val="en-US"/>
        </w:rPr>
        <w:t>Counting, Creating Percentages</w:t>
      </w:r>
    </w:p>
    <w:p w14:paraId="02580B0F" w14:textId="5DA2A83C" w:rsidR="00F11CC7" w:rsidRDefault="008D235F" w:rsidP="0091309D">
      <w:pPr>
        <w:spacing w:after="0" w:line="480" w:lineRule="auto"/>
        <w:jc w:val="both"/>
        <w:rPr>
          <w:rFonts w:ascii="Times New Roman" w:hAnsi="Times New Roman" w:cs="Times New Roman"/>
          <w:sz w:val="24"/>
          <w:szCs w:val="24"/>
          <w:lang w:val="en-US"/>
        </w:rPr>
      </w:pPr>
      <w:del w:id="45" w:author="Author">
        <w:r w:rsidRPr="008D235F" w:rsidDel="009F4AFC">
          <w:rPr>
            <w:rFonts w:ascii="Times New Roman" w:hAnsi="Times New Roman" w:cs="Times New Roman"/>
            <w:sz w:val="24"/>
            <w:szCs w:val="24"/>
            <w:lang w:val="en-US"/>
          </w:rPr>
          <w:delText xml:space="preserve"> </w:delText>
        </w:r>
      </w:del>
      <w:r w:rsidR="00EE3ED8">
        <w:rPr>
          <w:rFonts w:ascii="Times New Roman" w:hAnsi="Times New Roman" w:cs="Times New Roman"/>
          <w:sz w:val="24"/>
          <w:szCs w:val="24"/>
          <w:lang w:val="en-US"/>
        </w:rPr>
        <w:t xml:space="preserve">One unique problem with </w:t>
      </w:r>
      <w:commentRangeStart w:id="46"/>
      <w:r w:rsidR="00EE3ED8">
        <w:rPr>
          <w:rFonts w:ascii="Times New Roman" w:hAnsi="Times New Roman" w:cs="Times New Roman"/>
          <w:sz w:val="24"/>
          <w:szCs w:val="24"/>
          <w:lang w:val="en-US"/>
        </w:rPr>
        <w:t xml:space="preserve">analyzing </w:t>
      </w:r>
      <w:commentRangeEnd w:id="46"/>
      <w:r w:rsidR="009F4AFC">
        <w:rPr>
          <w:rStyle w:val="CommentReference"/>
        </w:rPr>
        <w:commentReference w:id="46"/>
      </w:r>
      <w:r w:rsidR="00EE3ED8">
        <w:rPr>
          <w:rFonts w:ascii="Times New Roman" w:hAnsi="Times New Roman" w:cs="Times New Roman"/>
          <w:sz w:val="24"/>
          <w:szCs w:val="24"/>
          <w:lang w:val="en-US"/>
        </w:rPr>
        <w:t xml:space="preserve">language is that each concept or word has multiple forms, such as </w:t>
      </w:r>
      <w:r w:rsidR="00EE3ED8">
        <w:rPr>
          <w:rFonts w:ascii="Times New Roman" w:hAnsi="Times New Roman" w:cs="Times New Roman"/>
          <w:i/>
          <w:sz w:val="24"/>
          <w:szCs w:val="24"/>
          <w:lang w:val="en-US"/>
        </w:rPr>
        <w:t xml:space="preserve">walk, walked, </w:t>
      </w:r>
      <w:r w:rsidR="00EE3ED8" w:rsidRPr="00EE3ED8">
        <w:rPr>
          <w:rFonts w:ascii="Times New Roman" w:hAnsi="Times New Roman" w:cs="Times New Roman"/>
          <w:sz w:val="24"/>
          <w:szCs w:val="24"/>
          <w:lang w:val="en-US"/>
        </w:rPr>
        <w:t>and</w:t>
      </w:r>
      <w:r w:rsidR="00EE3ED8">
        <w:rPr>
          <w:rFonts w:ascii="Times New Roman" w:hAnsi="Times New Roman" w:cs="Times New Roman"/>
          <w:i/>
          <w:sz w:val="24"/>
          <w:szCs w:val="24"/>
          <w:lang w:val="en-US"/>
        </w:rPr>
        <w:t xml:space="preserve"> walking</w:t>
      </w:r>
      <w:r w:rsidR="00EE3ED8">
        <w:rPr>
          <w:rFonts w:ascii="Times New Roman" w:hAnsi="Times New Roman" w:cs="Times New Roman"/>
          <w:sz w:val="24"/>
          <w:szCs w:val="24"/>
          <w:lang w:val="en-US"/>
        </w:rPr>
        <w:t xml:space="preserve">. </w:t>
      </w:r>
      <w:del w:id="47" w:author="Author">
        <w:r w:rsidR="00F911B7" w:rsidDel="00163D12">
          <w:rPr>
            <w:rFonts w:ascii="Times New Roman" w:hAnsi="Times New Roman" w:cs="Times New Roman"/>
            <w:sz w:val="24"/>
            <w:szCs w:val="24"/>
            <w:lang w:val="en-US"/>
          </w:rPr>
          <w:delText>Often w</w:delText>
        </w:r>
      </w:del>
      <w:ins w:id="48" w:author="Author">
        <w:r w:rsidR="00163D12">
          <w:rPr>
            <w:rFonts w:ascii="Times New Roman" w:hAnsi="Times New Roman" w:cs="Times New Roman"/>
            <w:sz w:val="24"/>
            <w:szCs w:val="24"/>
            <w:lang w:val="en-US"/>
          </w:rPr>
          <w:t>A researcher may</w:t>
        </w:r>
      </w:ins>
      <w:del w:id="49" w:author="Author">
        <w:r w:rsidR="00F911B7" w:rsidDel="00163D12">
          <w:rPr>
            <w:rFonts w:ascii="Times New Roman" w:hAnsi="Times New Roman" w:cs="Times New Roman"/>
            <w:sz w:val="24"/>
            <w:szCs w:val="24"/>
            <w:lang w:val="en-US"/>
          </w:rPr>
          <w:delText xml:space="preserve">e </w:delText>
        </w:r>
      </w:del>
      <w:ins w:id="50" w:author="Author">
        <w:r w:rsidR="00163D12">
          <w:rPr>
            <w:rFonts w:ascii="Times New Roman" w:hAnsi="Times New Roman" w:cs="Times New Roman"/>
            <w:sz w:val="24"/>
            <w:szCs w:val="24"/>
            <w:lang w:val="en-US"/>
          </w:rPr>
          <w:t xml:space="preserve"> </w:t>
        </w:r>
      </w:ins>
      <w:r w:rsidR="00F911B7">
        <w:rPr>
          <w:rFonts w:ascii="Times New Roman" w:hAnsi="Times New Roman" w:cs="Times New Roman"/>
          <w:sz w:val="24"/>
          <w:szCs w:val="24"/>
          <w:lang w:val="en-US"/>
        </w:rPr>
        <w:t>want to strip these affixes off the text data collected to be able to combine words with similar meanings for analysis</w:t>
      </w:r>
      <w:ins w:id="51" w:author="Author">
        <w:r w:rsidR="00163D12">
          <w:rPr>
            <w:rFonts w:ascii="Times New Roman" w:hAnsi="Times New Roman" w:cs="Times New Roman"/>
            <w:sz w:val="24"/>
            <w:szCs w:val="24"/>
            <w:lang w:val="en-US"/>
          </w:rPr>
          <w:t>, a</w:t>
        </w:r>
      </w:ins>
      <w:del w:id="52" w:author="Author">
        <w:r w:rsidR="00F911B7" w:rsidDel="00163D12">
          <w:rPr>
            <w:rFonts w:ascii="Times New Roman" w:hAnsi="Times New Roman" w:cs="Times New Roman"/>
            <w:sz w:val="24"/>
            <w:szCs w:val="24"/>
            <w:lang w:val="en-US"/>
          </w:rPr>
          <w:delText>, and this</w:delText>
        </w:r>
      </w:del>
      <w:r w:rsidR="00F911B7">
        <w:rPr>
          <w:rFonts w:ascii="Times New Roman" w:hAnsi="Times New Roman" w:cs="Times New Roman"/>
          <w:sz w:val="24"/>
          <w:szCs w:val="24"/>
          <w:lang w:val="en-US"/>
        </w:rPr>
        <w:t xml:space="preserve"> process </w:t>
      </w:r>
      <w:del w:id="53" w:author="Author">
        <w:r w:rsidR="00F911B7" w:rsidDel="00163D12">
          <w:rPr>
            <w:rFonts w:ascii="Times New Roman" w:hAnsi="Times New Roman" w:cs="Times New Roman"/>
            <w:sz w:val="24"/>
            <w:szCs w:val="24"/>
            <w:lang w:val="en-US"/>
          </w:rPr>
          <w:delText xml:space="preserve">is </w:delText>
        </w:r>
      </w:del>
      <w:r w:rsidR="00F911B7">
        <w:rPr>
          <w:rFonts w:ascii="Times New Roman" w:hAnsi="Times New Roman" w:cs="Times New Roman"/>
          <w:sz w:val="24"/>
          <w:szCs w:val="24"/>
          <w:lang w:val="en-US"/>
        </w:rPr>
        <w:t xml:space="preserve">called stemming. </w:t>
      </w:r>
      <w:r w:rsidR="001F7607">
        <w:rPr>
          <w:rFonts w:ascii="Times New Roman" w:hAnsi="Times New Roman" w:cs="Times New Roman"/>
          <w:sz w:val="24"/>
          <w:szCs w:val="24"/>
          <w:lang w:val="en-US"/>
        </w:rPr>
        <w:t xml:space="preserve">We stemmed the data to create </w:t>
      </w:r>
      <w:commentRangeStart w:id="54"/>
      <w:r w:rsidR="001F7607">
        <w:rPr>
          <w:rFonts w:ascii="Times New Roman" w:hAnsi="Times New Roman" w:cs="Times New Roman"/>
          <w:sz w:val="24"/>
          <w:szCs w:val="24"/>
          <w:lang w:val="en-US"/>
        </w:rPr>
        <w:t xml:space="preserve">the </w:t>
      </w:r>
      <w:proofErr w:type="gramStart"/>
      <w:r w:rsidR="001F7607" w:rsidRPr="001F7607">
        <w:rPr>
          <w:rFonts w:ascii="Times New Roman" w:hAnsi="Times New Roman" w:cs="Times New Roman"/>
          <w:b/>
          <w:sz w:val="24"/>
          <w:szCs w:val="24"/>
          <w:lang w:val="en-US"/>
        </w:rPr>
        <w:t>Processed</w:t>
      </w:r>
      <w:proofErr w:type="gramEnd"/>
      <w:r w:rsidR="001F7607">
        <w:rPr>
          <w:rFonts w:ascii="Times New Roman" w:hAnsi="Times New Roman" w:cs="Times New Roman"/>
          <w:sz w:val="24"/>
          <w:szCs w:val="24"/>
          <w:lang w:val="en-US"/>
        </w:rPr>
        <w:t xml:space="preserve"> column</w:t>
      </w:r>
      <w:commentRangeEnd w:id="54"/>
      <w:r w:rsidR="00163D12">
        <w:rPr>
          <w:rStyle w:val="CommentReference"/>
        </w:rPr>
        <w:commentReference w:id="54"/>
      </w:r>
      <w:r w:rsidR="001F7607">
        <w:rPr>
          <w:rFonts w:ascii="Times New Roman" w:hAnsi="Times New Roman" w:cs="Times New Roman"/>
          <w:sz w:val="24"/>
          <w:szCs w:val="24"/>
          <w:lang w:val="en-US"/>
        </w:rPr>
        <w:t xml:space="preserve">. </w:t>
      </w:r>
      <w:r w:rsidR="00E034E4">
        <w:rPr>
          <w:rFonts w:ascii="Times New Roman" w:hAnsi="Times New Roman" w:cs="Times New Roman"/>
          <w:sz w:val="24"/>
          <w:szCs w:val="24"/>
          <w:lang w:val="en-US"/>
        </w:rPr>
        <w:t xml:space="preserve">You can try stemming any document at </w:t>
      </w:r>
      <w:hyperlink r:id="rId9" w:history="1">
        <w:r w:rsidR="00E034E4" w:rsidRPr="008F2BAA">
          <w:rPr>
            <w:rStyle w:val="Hyperlink"/>
            <w:rFonts w:ascii="Times New Roman" w:hAnsi="Times New Roman" w:cs="Times New Roman"/>
            <w:sz w:val="24"/>
            <w:szCs w:val="24"/>
            <w:lang w:val="en-US"/>
          </w:rPr>
          <w:t>https://text-processing.com/demo/stem/</w:t>
        </w:r>
      </w:hyperlink>
      <w:r w:rsidR="00E034E4">
        <w:rPr>
          <w:rFonts w:ascii="Times New Roman" w:hAnsi="Times New Roman" w:cs="Times New Roman"/>
          <w:sz w:val="24"/>
          <w:szCs w:val="24"/>
          <w:lang w:val="en-US"/>
        </w:rPr>
        <w:t xml:space="preserve">, which is a website devoted to different options available for creating root word forms. </w:t>
      </w:r>
      <w:r w:rsidR="00280603">
        <w:rPr>
          <w:rFonts w:ascii="Times New Roman" w:hAnsi="Times New Roman" w:cs="Times New Roman"/>
          <w:sz w:val="24"/>
          <w:szCs w:val="24"/>
          <w:lang w:val="en-US"/>
        </w:rPr>
        <w:t xml:space="preserve">We used the English option under the Snowball </w:t>
      </w:r>
      <w:r w:rsidR="00F11CC7">
        <w:rPr>
          <w:rFonts w:ascii="Times New Roman" w:hAnsi="Times New Roman" w:cs="Times New Roman"/>
          <w:sz w:val="24"/>
          <w:szCs w:val="24"/>
          <w:lang w:val="en-US"/>
        </w:rPr>
        <w:t xml:space="preserve">stemmer when stemming our data. However, we knew that automatic stemming is not a perfect process. For example, </w:t>
      </w:r>
      <w:r w:rsidR="00F11CC7">
        <w:rPr>
          <w:rFonts w:ascii="Times New Roman" w:hAnsi="Times New Roman" w:cs="Times New Roman"/>
          <w:i/>
          <w:sz w:val="24"/>
          <w:szCs w:val="24"/>
          <w:lang w:val="en-US"/>
        </w:rPr>
        <w:t>scientist</w:t>
      </w:r>
      <w:r w:rsidR="00F11CC7">
        <w:rPr>
          <w:rFonts w:ascii="Times New Roman" w:hAnsi="Times New Roman" w:cs="Times New Roman"/>
          <w:sz w:val="24"/>
          <w:szCs w:val="24"/>
          <w:lang w:val="en-US"/>
        </w:rPr>
        <w:t xml:space="preserve"> is a person who studies science, and likely should be combined into a global </w:t>
      </w:r>
      <w:r w:rsidR="00F11CC7">
        <w:rPr>
          <w:rFonts w:ascii="Times New Roman" w:hAnsi="Times New Roman" w:cs="Times New Roman"/>
          <w:i/>
          <w:sz w:val="24"/>
          <w:szCs w:val="24"/>
          <w:lang w:val="en-US"/>
        </w:rPr>
        <w:t>science</w:t>
      </w:r>
      <w:r w:rsidR="00F11CC7">
        <w:rPr>
          <w:rFonts w:ascii="Times New Roman" w:hAnsi="Times New Roman" w:cs="Times New Roman"/>
          <w:sz w:val="24"/>
          <w:szCs w:val="24"/>
          <w:lang w:val="en-US"/>
        </w:rPr>
        <w:t xml:space="preserve"> word form. </w:t>
      </w:r>
      <w:del w:id="55" w:author="Author">
        <w:r w:rsidR="00F11CC7" w:rsidDel="00163D12">
          <w:rPr>
            <w:rFonts w:ascii="Times New Roman" w:hAnsi="Times New Roman" w:cs="Times New Roman"/>
            <w:sz w:val="24"/>
            <w:szCs w:val="24"/>
            <w:lang w:val="en-US"/>
          </w:rPr>
          <w:delText xml:space="preserve">As you can see </w:delText>
        </w:r>
      </w:del>
      <w:ins w:id="56" w:author="Author">
        <w:r w:rsidR="00163D12">
          <w:rPr>
            <w:rFonts w:ascii="Times New Roman" w:hAnsi="Times New Roman" w:cs="Times New Roman"/>
            <w:sz w:val="24"/>
            <w:szCs w:val="24"/>
            <w:lang w:val="en-US"/>
          </w:rPr>
          <w:t>I</w:t>
        </w:r>
      </w:ins>
      <w:del w:id="57" w:author="Author">
        <w:r w:rsidR="00F11CC7" w:rsidDel="00163D12">
          <w:rPr>
            <w:rFonts w:ascii="Times New Roman" w:hAnsi="Times New Roman" w:cs="Times New Roman"/>
            <w:sz w:val="24"/>
            <w:szCs w:val="24"/>
            <w:lang w:val="en-US"/>
          </w:rPr>
          <w:delText>i</w:delText>
        </w:r>
      </w:del>
      <w:r w:rsidR="00F11CC7">
        <w:rPr>
          <w:rFonts w:ascii="Times New Roman" w:hAnsi="Times New Roman" w:cs="Times New Roman"/>
          <w:sz w:val="24"/>
          <w:szCs w:val="24"/>
          <w:lang w:val="en-US"/>
        </w:rPr>
        <w:t xml:space="preserve">f you try the example option on the text processing webpage, this word does not change </w:t>
      </w:r>
      <w:r w:rsidR="00F11CC7">
        <w:rPr>
          <w:rFonts w:ascii="Times New Roman" w:hAnsi="Times New Roman" w:cs="Times New Roman"/>
          <w:sz w:val="24"/>
          <w:szCs w:val="24"/>
          <w:lang w:val="en-US"/>
        </w:rPr>
        <w:lastRenderedPageBreak/>
        <w:t>when processed through the stemmer. We handled these unique word forms in the next stage of analysis by making sure all word forms were included in our dictionary.</w:t>
      </w:r>
    </w:p>
    <w:p w14:paraId="78B02FBA" w14:textId="77777777" w:rsidR="00163D12" w:rsidRDefault="00F11CC7" w:rsidP="0091309D">
      <w:pPr>
        <w:spacing w:after="0" w:line="480" w:lineRule="auto"/>
        <w:ind w:firstLine="720"/>
        <w:jc w:val="both"/>
        <w:rPr>
          <w:ins w:id="58" w:author="Author"/>
          <w:rFonts w:ascii="Times New Roman" w:hAnsi="Times New Roman" w:cs="Times New Roman"/>
          <w:sz w:val="24"/>
          <w:szCs w:val="24"/>
          <w:lang w:val="en-US"/>
        </w:rPr>
      </w:pPr>
      <w:commentRangeStart w:id="59"/>
      <w:r>
        <w:rPr>
          <w:rFonts w:ascii="Times New Roman" w:hAnsi="Times New Roman" w:cs="Times New Roman"/>
          <w:sz w:val="24"/>
          <w:szCs w:val="24"/>
          <w:lang w:val="en-US"/>
        </w:rPr>
        <w:t>As</w:t>
      </w:r>
      <w:commentRangeEnd w:id="59"/>
      <w:r w:rsidR="00163D12">
        <w:rPr>
          <w:rStyle w:val="CommentReference"/>
        </w:rPr>
        <w:commentReference w:id="59"/>
      </w:r>
      <w:r>
        <w:rPr>
          <w:rFonts w:ascii="Times New Roman" w:hAnsi="Times New Roman" w:cs="Times New Roman"/>
          <w:sz w:val="24"/>
          <w:szCs w:val="24"/>
          <w:lang w:val="en-US"/>
        </w:rPr>
        <w:t xml:space="preserve"> mentioned earlier, we used the Moral Foundations Dictionary to know what words to look for within the text that we collected from the news websites. </w:t>
      </w:r>
      <w:r w:rsidR="00A06ED9">
        <w:rPr>
          <w:rFonts w:ascii="Times New Roman" w:hAnsi="Times New Roman" w:cs="Times New Roman"/>
          <w:sz w:val="24"/>
          <w:szCs w:val="24"/>
          <w:lang w:val="en-US"/>
        </w:rPr>
        <w:t xml:space="preserve">For example, in the </w:t>
      </w:r>
      <w:r w:rsidR="00A06ED9">
        <w:rPr>
          <w:rFonts w:ascii="Times New Roman" w:hAnsi="Times New Roman" w:cs="Times New Roman"/>
          <w:i/>
          <w:sz w:val="24"/>
          <w:szCs w:val="24"/>
          <w:lang w:val="en-US"/>
        </w:rPr>
        <w:t>harm/care</w:t>
      </w:r>
      <w:r w:rsidR="00A06ED9">
        <w:rPr>
          <w:rFonts w:ascii="Times New Roman" w:hAnsi="Times New Roman" w:cs="Times New Roman"/>
          <w:sz w:val="24"/>
          <w:szCs w:val="24"/>
          <w:lang w:val="en-US"/>
        </w:rPr>
        <w:t xml:space="preserve"> category, we looked for concepts such as </w:t>
      </w:r>
      <w:r w:rsidR="00A06ED9">
        <w:rPr>
          <w:rFonts w:ascii="Times New Roman" w:hAnsi="Times New Roman" w:cs="Times New Roman"/>
          <w:i/>
          <w:sz w:val="24"/>
          <w:szCs w:val="24"/>
          <w:lang w:val="en-US"/>
        </w:rPr>
        <w:t>attack</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protected</w:t>
      </w:r>
      <w:r w:rsidR="00A06ED9">
        <w:rPr>
          <w:rFonts w:ascii="Times New Roman" w:hAnsi="Times New Roman" w:cs="Times New Roman"/>
          <w:sz w:val="24"/>
          <w:szCs w:val="24"/>
          <w:lang w:val="en-US"/>
        </w:rPr>
        <w:t xml:space="preserve">, while the </w:t>
      </w:r>
      <w:r w:rsidR="00A06ED9">
        <w:rPr>
          <w:rFonts w:ascii="Times New Roman" w:hAnsi="Times New Roman" w:cs="Times New Roman"/>
          <w:i/>
          <w:sz w:val="24"/>
          <w:szCs w:val="24"/>
          <w:lang w:val="en-US"/>
        </w:rPr>
        <w:t>fairness/reciprocity</w:t>
      </w:r>
      <w:r w:rsidR="00A06ED9">
        <w:rPr>
          <w:rFonts w:ascii="Times New Roman" w:hAnsi="Times New Roman" w:cs="Times New Roman"/>
          <w:sz w:val="24"/>
          <w:szCs w:val="24"/>
          <w:lang w:val="en-US"/>
        </w:rPr>
        <w:t xml:space="preserve"> category included words such as </w:t>
      </w:r>
      <w:r w:rsidR="00A06ED9">
        <w:rPr>
          <w:rFonts w:ascii="Times New Roman" w:hAnsi="Times New Roman" w:cs="Times New Roman"/>
          <w:i/>
          <w:sz w:val="24"/>
          <w:szCs w:val="24"/>
          <w:lang w:val="en-US"/>
        </w:rPr>
        <w:t>equal</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bias</w:t>
      </w:r>
      <w:r w:rsidR="00F71BBE">
        <w:rPr>
          <w:rFonts w:ascii="Times New Roman" w:hAnsi="Times New Roman" w:cs="Times New Roman"/>
          <w:sz w:val="24"/>
          <w:szCs w:val="24"/>
          <w:lang w:val="en-US"/>
        </w:rPr>
        <w:t>.</w:t>
      </w:r>
      <w:r w:rsidR="00A06ED9">
        <w:rPr>
          <w:rFonts w:ascii="Times New Roman" w:hAnsi="Times New Roman" w:cs="Times New Roman"/>
          <w:sz w:val="24"/>
          <w:szCs w:val="24"/>
          <w:lang w:val="en-US"/>
        </w:rPr>
        <w:t xml:space="preserve"> </w:t>
      </w:r>
      <w:r w:rsidR="003B7D86">
        <w:rPr>
          <w:rFonts w:ascii="Times New Roman" w:hAnsi="Times New Roman" w:cs="Times New Roman"/>
          <w:sz w:val="24"/>
          <w:szCs w:val="24"/>
          <w:lang w:val="en-US"/>
        </w:rPr>
        <w:t xml:space="preserve">Our original data source was stemmed, and therefore, in this step, we stemmed the dictionary words so they would match the </w:t>
      </w:r>
      <w:proofErr w:type="gramStart"/>
      <w:r w:rsidR="003B7D86">
        <w:rPr>
          <w:rFonts w:ascii="Times New Roman" w:hAnsi="Times New Roman" w:cs="Times New Roman"/>
          <w:b/>
          <w:sz w:val="24"/>
          <w:szCs w:val="24"/>
          <w:lang w:val="en-US"/>
        </w:rPr>
        <w:t>Processed</w:t>
      </w:r>
      <w:proofErr w:type="gramEnd"/>
      <w:r w:rsidR="003B7D86">
        <w:rPr>
          <w:rFonts w:ascii="Times New Roman" w:hAnsi="Times New Roman" w:cs="Times New Roman"/>
          <w:sz w:val="24"/>
          <w:szCs w:val="24"/>
          <w:lang w:val="en-US"/>
        </w:rPr>
        <w:t xml:space="preserve"> data. Because we knew that stemming was not a perfect procedure, we added all forms of each root word to make sure to capture that concept such as </w:t>
      </w:r>
      <w:r w:rsidR="003B7D86">
        <w:rPr>
          <w:rFonts w:ascii="Times New Roman" w:hAnsi="Times New Roman" w:cs="Times New Roman"/>
          <w:i/>
          <w:sz w:val="24"/>
          <w:szCs w:val="24"/>
          <w:lang w:val="en-US"/>
        </w:rPr>
        <w:t xml:space="preserve">equal, equate, equals, equality, </w:t>
      </w:r>
      <w:del w:id="60" w:author="Author">
        <w:r w:rsidR="003B7D86" w:rsidDel="00163D12">
          <w:rPr>
            <w:rFonts w:ascii="Times New Roman" w:hAnsi="Times New Roman" w:cs="Times New Roman"/>
            <w:sz w:val="24"/>
            <w:szCs w:val="24"/>
            <w:lang w:val="en-US"/>
          </w:rPr>
          <w:delText>etc</w:delText>
        </w:r>
      </w:del>
      <w:ins w:id="61" w:author="Author">
        <w:r w:rsidR="00163D12">
          <w:rPr>
            <w:rFonts w:ascii="Times New Roman" w:hAnsi="Times New Roman" w:cs="Times New Roman"/>
            <w:sz w:val="24"/>
            <w:szCs w:val="24"/>
            <w:lang w:val="en-US"/>
          </w:rPr>
          <w:t>and so on</w:t>
        </w:r>
      </w:ins>
      <w:r w:rsidR="003B7D86">
        <w:rPr>
          <w:rFonts w:ascii="Times New Roman" w:hAnsi="Times New Roman" w:cs="Times New Roman"/>
          <w:sz w:val="24"/>
          <w:szCs w:val="24"/>
          <w:lang w:val="en-US"/>
        </w:rPr>
        <w:t xml:space="preserve">. </w:t>
      </w:r>
      <w:r w:rsidR="00865F03">
        <w:rPr>
          <w:rFonts w:ascii="Times New Roman" w:hAnsi="Times New Roman" w:cs="Times New Roman"/>
          <w:sz w:val="24"/>
          <w:szCs w:val="24"/>
          <w:lang w:val="en-US"/>
        </w:rPr>
        <w:t>This procedure sometimes produced duplicate dictionary stems, so those were discarded to only look for each concept once.</w:t>
      </w:r>
    </w:p>
    <w:p w14:paraId="67ADCAD6" w14:textId="1A23D81A" w:rsidR="00F11CC7" w:rsidRDefault="00865F03" w:rsidP="0091309D">
      <w:pPr>
        <w:spacing w:after="0" w:line="480" w:lineRule="auto"/>
        <w:ind w:firstLine="720"/>
        <w:jc w:val="both"/>
        <w:rPr>
          <w:rFonts w:ascii="Times New Roman" w:hAnsi="Times New Roman" w:cs="Times New Roman"/>
          <w:sz w:val="24"/>
          <w:szCs w:val="24"/>
          <w:lang w:val="en-US"/>
        </w:rPr>
      </w:pPr>
      <w:del w:id="62" w:author="Author">
        <w:r w:rsidDel="00163D12">
          <w:rPr>
            <w:rFonts w:ascii="Times New Roman" w:hAnsi="Times New Roman" w:cs="Times New Roman"/>
            <w:sz w:val="24"/>
            <w:szCs w:val="24"/>
            <w:lang w:val="en-US"/>
          </w:rPr>
          <w:delText xml:space="preserve"> </w:delText>
        </w:r>
        <w:r w:rsidR="00F71BBE" w:rsidDel="00163D12">
          <w:rPr>
            <w:rFonts w:ascii="Times New Roman" w:hAnsi="Times New Roman" w:cs="Times New Roman"/>
            <w:sz w:val="24"/>
            <w:szCs w:val="24"/>
            <w:lang w:val="en-US"/>
          </w:rPr>
          <w:delText xml:space="preserve"> </w:delText>
        </w:r>
      </w:del>
      <w:r w:rsidR="007736D7">
        <w:rPr>
          <w:rFonts w:ascii="Times New Roman" w:hAnsi="Times New Roman" w:cs="Times New Roman"/>
          <w:sz w:val="24"/>
          <w:szCs w:val="24"/>
          <w:lang w:val="en-US"/>
        </w:rPr>
        <w:t xml:space="preserve">Now that both data sources (the </w:t>
      </w:r>
      <w:proofErr w:type="gramStart"/>
      <w:r w:rsidR="007736D7">
        <w:rPr>
          <w:rFonts w:ascii="Times New Roman" w:hAnsi="Times New Roman" w:cs="Times New Roman"/>
          <w:b/>
          <w:sz w:val="24"/>
          <w:szCs w:val="24"/>
          <w:lang w:val="en-US"/>
        </w:rPr>
        <w:t>Processed</w:t>
      </w:r>
      <w:proofErr w:type="gramEnd"/>
      <w:r w:rsidR="007736D7">
        <w:rPr>
          <w:rFonts w:ascii="Times New Roman" w:hAnsi="Times New Roman" w:cs="Times New Roman"/>
          <w:b/>
          <w:sz w:val="24"/>
          <w:szCs w:val="24"/>
          <w:lang w:val="en-US"/>
        </w:rPr>
        <w:t xml:space="preserve"> </w:t>
      </w:r>
      <w:r w:rsidR="007736D7">
        <w:rPr>
          <w:rFonts w:ascii="Times New Roman" w:hAnsi="Times New Roman" w:cs="Times New Roman"/>
          <w:sz w:val="24"/>
          <w:szCs w:val="24"/>
          <w:lang w:val="en-US"/>
        </w:rPr>
        <w:t>data and the dictionary list) were stemmed, we proceeded to create a frequency count of all words</w:t>
      </w:r>
      <w:r w:rsidR="00740AAF">
        <w:rPr>
          <w:rFonts w:ascii="Times New Roman" w:hAnsi="Times New Roman" w:cs="Times New Roman"/>
          <w:sz w:val="24"/>
          <w:szCs w:val="24"/>
          <w:lang w:val="en-US"/>
        </w:rPr>
        <w:t xml:space="preserve"> in each text source. The total </w:t>
      </w:r>
      <w:r w:rsidR="00740AAF">
        <w:rPr>
          <w:rFonts w:ascii="Times New Roman" w:hAnsi="Times New Roman" w:cs="Times New Roman"/>
          <w:b/>
          <w:sz w:val="24"/>
          <w:szCs w:val="24"/>
          <w:lang w:val="en-US"/>
        </w:rPr>
        <w:t>Word Count</w:t>
      </w:r>
      <w:r w:rsidR="00740AAF">
        <w:rPr>
          <w:rFonts w:ascii="Times New Roman" w:hAnsi="Times New Roman" w:cs="Times New Roman"/>
          <w:sz w:val="24"/>
          <w:szCs w:val="24"/>
          <w:lang w:val="en-US"/>
        </w:rPr>
        <w:t xml:space="preserve"> is included to help control for the differences in article length within and between publications, as some articles were short summaries, while others were longer in form. </w:t>
      </w:r>
      <w:r w:rsidR="00D96F7B">
        <w:rPr>
          <w:rFonts w:ascii="Times New Roman" w:hAnsi="Times New Roman" w:cs="Times New Roman"/>
          <w:sz w:val="24"/>
          <w:szCs w:val="24"/>
          <w:lang w:val="en-US"/>
        </w:rPr>
        <w:t xml:space="preserve">The words used in each article were the compared to the dictionary words and only those words </w:t>
      </w:r>
      <w:r w:rsidR="004B0F1B">
        <w:rPr>
          <w:rFonts w:ascii="Times New Roman" w:hAnsi="Times New Roman" w:cs="Times New Roman"/>
          <w:sz w:val="24"/>
          <w:szCs w:val="24"/>
          <w:lang w:val="en-US"/>
        </w:rPr>
        <w:t xml:space="preserve">were selected out of the larger set. For example, </w:t>
      </w:r>
      <w:r w:rsidR="004B0F1B">
        <w:rPr>
          <w:rFonts w:ascii="Times New Roman" w:hAnsi="Times New Roman" w:cs="Times New Roman"/>
          <w:i/>
          <w:sz w:val="24"/>
          <w:szCs w:val="24"/>
          <w:lang w:val="en-US"/>
        </w:rPr>
        <w:t>equal</w:t>
      </w:r>
      <w:r w:rsidR="004B0F1B">
        <w:rPr>
          <w:rFonts w:ascii="Times New Roman" w:hAnsi="Times New Roman" w:cs="Times New Roman"/>
          <w:sz w:val="24"/>
          <w:szCs w:val="24"/>
          <w:lang w:val="en-US"/>
        </w:rPr>
        <w:t xml:space="preserve"> was included for the total words for </w:t>
      </w:r>
      <w:r w:rsidR="004B0F1B">
        <w:rPr>
          <w:rFonts w:ascii="Times New Roman" w:hAnsi="Times New Roman" w:cs="Times New Roman"/>
          <w:i/>
          <w:sz w:val="24"/>
          <w:szCs w:val="24"/>
          <w:lang w:val="en-US"/>
        </w:rPr>
        <w:t>fairness</w:t>
      </w:r>
      <w:r w:rsidR="004B0F1B">
        <w:rPr>
          <w:rFonts w:ascii="Times New Roman" w:hAnsi="Times New Roman" w:cs="Times New Roman"/>
          <w:sz w:val="24"/>
          <w:szCs w:val="24"/>
          <w:lang w:val="en-US"/>
        </w:rPr>
        <w:t xml:space="preserve">, while other words such as </w:t>
      </w:r>
      <w:r w:rsidR="004B0F1B">
        <w:rPr>
          <w:rFonts w:ascii="Times New Roman" w:hAnsi="Times New Roman" w:cs="Times New Roman"/>
          <w:i/>
          <w:sz w:val="24"/>
          <w:szCs w:val="24"/>
          <w:lang w:val="en-US"/>
        </w:rPr>
        <w:t xml:space="preserve">another, </w:t>
      </w:r>
      <w:r w:rsidR="00AA4D10">
        <w:rPr>
          <w:rFonts w:ascii="Times New Roman" w:hAnsi="Times New Roman" w:cs="Times New Roman"/>
          <w:i/>
          <w:sz w:val="24"/>
          <w:szCs w:val="24"/>
          <w:lang w:val="en-US"/>
        </w:rPr>
        <w:t xml:space="preserve">the, </w:t>
      </w:r>
      <w:r w:rsidR="00AA4D10">
        <w:rPr>
          <w:rFonts w:ascii="Times New Roman" w:hAnsi="Times New Roman" w:cs="Times New Roman"/>
          <w:sz w:val="24"/>
          <w:szCs w:val="24"/>
          <w:lang w:val="en-US"/>
        </w:rPr>
        <w:t xml:space="preserve">and </w:t>
      </w:r>
      <w:r w:rsidR="00AA4D10">
        <w:rPr>
          <w:rFonts w:ascii="Times New Roman" w:hAnsi="Times New Roman" w:cs="Times New Roman"/>
          <w:i/>
          <w:sz w:val="24"/>
          <w:szCs w:val="24"/>
          <w:lang w:val="en-US"/>
        </w:rPr>
        <w:t>over</w:t>
      </w:r>
      <w:r w:rsidR="00AA4D10">
        <w:rPr>
          <w:rFonts w:ascii="Times New Roman" w:hAnsi="Times New Roman" w:cs="Times New Roman"/>
          <w:sz w:val="24"/>
          <w:szCs w:val="24"/>
          <w:lang w:val="en-US"/>
        </w:rPr>
        <w:t xml:space="preserve"> would be ignored. Last, we created a percentage of each foundation area found in the </w:t>
      </w:r>
      <w:r w:rsidR="00AA4D10">
        <w:rPr>
          <w:rFonts w:ascii="Times New Roman" w:hAnsi="Times New Roman" w:cs="Times New Roman"/>
          <w:b/>
          <w:sz w:val="24"/>
          <w:szCs w:val="24"/>
          <w:lang w:val="en-US"/>
        </w:rPr>
        <w:t xml:space="preserve">Harm, </w:t>
      </w:r>
      <w:proofErr w:type="spellStart"/>
      <w:r w:rsidR="00AA4D10">
        <w:rPr>
          <w:rFonts w:ascii="Times New Roman" w:hAnsi="Times New Roman" w:cs="Times New Roman"/>
          <w:b/>
          <w:sz w:val="24"/>
          <w:szCs w:val="24"/>
          <w:lang w:val="en-US"/>
        </w:rPr>
        <w:t>Ingroup</w:t>
      </w:r>
      <w:proofErr w:type="spellEnd"/>
      <w:r w:rsidR="00AA4D10">
        <w:rPr>
          <w:rFonts w:ascii="Times New Roman" w:hAnsi="Times New Roman" w:cs="Times New Roman"/>
          <w:b/>
          <w:sz w:val="24"/>
          <w:szCs w:val="24"/>
          <w:lang w:val="en-US"/>
        </w:rPr>
        <w:t xml:space="preserve">, Purity, Fairness, </w:t>
      </w:r>
      <w:r w:rsidR="00AA4D10">
        <w:rPr>
          <w:rFonts w:ascii="Times New Roman" w:hAnsi="Times New Roman" w:cs="Times New Roman"/>
          <w:sz w:val="24"/>
          <w:szCs w:val="24"/>
          <w:lang w:val="en-US"/>
        </w:rPr>
        <w:t xml:space="preserve">and </w:t>
      </w:r>
      <w:r w:rsidR="00AA4D10">
        <w:rPr>
          <w:rFonts w:ascii="Times New Roman" w:hAnsi="Times New Roman" w:cs="Times New Roman"/>
          <w:b/>
          <w:sz w:val="24"/>
          <w:szCs w:val="24"/>
          <w:lang w:val="en-US"/>
        </w:rPr>
        <w:t>Authority</w:t>
      </w:r>
      <w:r w:rsidR="00AA4D10">
        <w:rPr>
          <w:rFonts w:ascii="Times New Roman" w:hAnsi="Times New Roman" w:cs="Times New Roman"/>
          <w:sz w:val="24"/>
          <w:szCs w:val="24"/>
          <w:lang w:val="en-US"/>
        </w:rPr>
        <w:t xml:space="preserve"> </w:t>
      </w:r>
      <w:r w:rsidR="005D4599">
        <w:rPr>
          <w:rFonts w:ascii="Times New Roman" w:hAnsi="Times New Roman" w:cs="Times New Roman"/>
          <w:sz w:val="24"/>
          <w:szCs w:val="24"/>
          <w:lang w:val="en-US"/>
        </w:rPr>
        <w:t xml:space="preserve">percentage </w:t>
      </w:r>
      <w:r w:rsidR="00AA4D10">
        <w:rPr>
          <w:rFonts w:ascii="Times New Roman" w:hAnsi="Times New Roman" w:cs="Times New Roman"/>
          <w:sz w:val="24"/>
          <w:szCs w:val="24"/>
          <w:lang w:val="en-US"/>
        </w:rPr>
        <w:t xml:space="preserve">columns. </w:t>
      </w:r>
      <w:r w:rsidR="005D4599">
        <w:rPr>
          <w:rFonts w:ascii="Times New Roman" w:hAnsi="Times New Roman" w:cs="Times New Roman"/>
          <w:sz w:val="24"/>
          <w:szCs w:val="24"/>
          <w:lang w:val="en-US"/>
        </w:rPr>
        <w:t xml:space="preserve">The sum columns are also provided as the intermediate step between calculating the total words in each category before creating the </w:t>
      </w:r>
      <w:commentRangeStart w:id="63"/>
      <w:r w:rsidR="005D4599">
        <w:rPr>
          <w:rFonts w:ascii="Times New Roman" w:hAnsi="Times New Roman" w:cs="Times New Roman"/>
          <w:sz w:val="24"/>
          <w:szCs w:val="24"/>
          <w:lang w:val="en-US"/>
        </w:rPr>
        <w:t>percentages</w:t>
      </w:r>
      <w:commentRangeEnd w:id="63"/>
      <w:r w:rsidR="00163D12">
        <w:rPr>
          <w:rStyle w:val="CommentReference"/>
        </w:rPr>
        <w:commentReference w:id="63"/>
      </w:r>
      <w:r w:rsidR="005D4599">
        <w:rPr>
          <w:rFonts w:ascii="Times New Roman" w:hAnsi="Times New Roman" w:cs="Times New Roman"/>
          <w:sz w:val="24"/>
          <w:szCs w:val="24"/>
          <w:lang w:val="en-US"/>
        </w:rPr>
        <w:t xml:space="preserve">. </w:t>
      </w:r>
    </w:p>
    <w:p w14:paraId="0BECC62A" w14:textId="77777777" w:rsidR="0091309D" w:rsidRPr="00AA4D10" w:rsidRDefault="0091309D" w:rsidP="0091309D">
      <w:pPr>
        <w:spacing w:after="0" w:line="480" w:lineRule="auto"/>
        <w:ind w:firstLine="720"/>
        <w:jc w:val="both"/>
        <w:rPr>
          <w:rFonts w:ascii="Times New Roman" w:hAnsi="Times New Roman" w:cs="Times New Roman"/>
          <w:sz w:val="24"/>
          <w:szCs w:val="24"/>
          <w:lang w:val="en-US"/>
        </w:rPr>
      </w:pPr>
    </w:p>
    <w:p w14:paraId="1946829F" w14:textId="62E6EFD9" w:rsidR="002C6980" w:rsidRDefault="002C6980" w:rsidP="0091309D">
      <w:pPr>
        <w:spacing w:after="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3: </w:t>
      </w:r>
      <w:r w:rsidR="009157DC">
        <w:rPr>
          <w:rFonts w:ascii="Times New Roman" w:hAnsi="Times New Roman" w:cs="Times New Roman"/>
          <w:b/>
          <w:sz w:val="28"/>
          <w:szCs w:val="28"/>
          <w:lang w:val="en-US"/>
        </w:rPr>
        <w:t xml:space="preserve">Data Visualization </w:t>
      </w:r>
    </w:p>
    <w:p w14:paraId="4351FE9B" w14:textId="77777777" w:rsidR="00663B6B" w:rsidRDefault="00AA4D10" w:rsidP="0091309D">
      <w:pPr>
        <w:spacing w:after="0" w:line="480" w:lineRule="auto"/>
        <w:jc w:val="both"/>
        <w:rPr>
          <w:ins w:id="64" w:author="Autho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Pr>
          <w:rFonts w:ascii="Times New Roman" w:hAnsi="Times New Roman" w:cs="Times New Roman"/>
          <w:sz w:val="24"/>
          <w:szCs w:val="24"/>
          <w:lang w:val="en-US"/>
        </w:rPr>
        <w:t>focused on visualizing the data, shown in Figure 1, since this analysis was exploratory.</w:t>
      </w:r>
    </w:p>
    <w:p w14:paraId="68EF37E0" w14:textId="491E4FFC" w:rsidR="00AA4D10" w:rsidRDefault="003829D6" w:rsidP="00F73E0D">
      <w:pPr>
        <w:spacing w:after="0" w:line="480" w:lineRule="auto"/>
        <w:ind w:firstLine="720"/>
        <w:jc w:val="both"/>
        <w:rPr>
          <w:rFonts w:ascii="Times New Roman" w:hAnsi="Times New Roman" w:cs="Times New Roman"/>
          <w:sz w:val="24"/>
          <w:szCs w:val="24"/>
          <w:lang w:val="en-US"/>
        </w:rPr>
        <w:pPrChange w:id="65" w:author="Author">
          <w:pPr>
            <w:spacing w:after="0" w:line="480" w:lineRule="auto"/>
            <w:jc w:val="both"/>
          </w:pPr>
        </w:pPrChange>
      </w:pPr>
      <w:del w:id="66" w:author="Author">
        <w:r w:rsidDel="00663B6B">
          <w:rPr>
            <w:rFonts w:ascii="Times New Roman" w:hAnsi="Times New Roman" w:cs="Times New Roman"/>
            <w:sz w:val="24"/>
            <w:szCs w:val="24"/>
            <w:lang w:val="en-US"/>
          </w:rPr>
          <w:delText xml:space="preserve"> </w:delText>
        </w:r>
      </w:del>
      <w:r>
        <w:rPr>
          <w:rFonts w:ascii="Times New Roman" w:hAnsi="Times New Roman" w:cs="Times New Roman"/>
          <w:sz w:val="24"/>
          <w:szCs w:val="24"/>
          <w:lang w:val="en-US"/>
        </w:rPr>
        <w:t xml:space="preserve">In examining the data for the Harm foundation, we see that the </w:t>
      </w:r>
      <w:r w:rsidR="00895EE2" w:rsidRPr="00F73E0D">
        <w:rPr>
          <w:rFonts w:ascii="Times New Roman" w:hAnsi="Times New Roman" w:cs="Times New Roman"/>
          <w:i/>
          <w:sz w:val="24"/>
          <w:szCs w:val="24"/>
          <w:lang w:val="en-US"/>
          <w:rPrChange w:id="67" w:author="Author">
            <w:rPr>
              <w:rFonts w:ascii="Times New Roman" w:hAnsi="Times New Roman" w:cs="Times New Roman"/>
              <w:sz w:val="24"/>
              <w:szCs w:val="24"/>
              <w:lang w:val="en-US"/>
            </w:rPr>
          </w:rPrChange>
        </w:rPr>
        <w:t>New York</w:t>
      </w:r>
      <w:r w:rsidRPr="00F73E0D">
        <w:rPr>
          <w:rFonts w:ascii="Times New Roman" w:hAnsi="Times New Roman" w:cs="Times New Roman"/>
          <w:i/>
          <w:sz w:val="24"/>
          <w:szCs w:val="24"/>
          <w:lang w:val="en-US"/>
          <w:rPrChange w:id="68" w:author="Author">
            <w:rPr>
              <w:rFonts w:ascii="Times New Roman" w:hAnsi="Times New Roman" w:cs="Times New Roman"/>
              <w:sz w:val="24"/>
              <w:szCs w:val="24"/>
              <w:lang w:val="en-US"/>
            </w:rPr>
          </w:rPrChange>
        </w:rPr>
        <w:t xml:space="preserve"> Times</w:t>
      </w:r>
      <w:r>
        <w:rPr>
          <w:rFonts w:ascii="Times New Roman" w:hAnsi="Times New Roman" w:cs="Times New Roman"/>
          <w:sz w:val="24"/>
          <w:szCs w:val="24"/>
          <w:lang w:val="en-US"/>
        </w:rPr>
        <w:t xml:space="preserve"> uses the least amount of </w:t>
      </w:r>
      <w:r w:rsidRPr="00F73E0D">
        <w:rPr>
          <w:rFonts w:ascii="Times New Roman" w:hAnsi="Times New Roman" w:cs="Times New Roman"/>
          <w:i/>
          <w:sz w:val="24"/>
          <w:szCs w:val="24"/>
          <w:lang w:val="en-US"/>
          <w:rPrChange w:id="69" w:author="Author">
            <w:rPr>
              <w:rFonts w:ascii="Times New Roman" w:hAnsi="Times New Roman" w:cs="Times New Roman"/>
              <w:sz w:val="24"/>
              <w:szCs w:val="24"/>
              <w:lang w:val="en-US"/>
            </w:rPr>
          </w:rPrChange>
        </w:rPr>
        <w:t>harm words</w:t>
      </w:r>
      <w:ins w:id="70" w:author="Author">
        <w:r w:rsidR="00663B6B">
          <w:rPr>
            <w:rFonts w:ascii="Times New Roman" w:hAnsi="Times New Roman" w:cs="Times New Roman"/>
            <w:sz w:val="24"/>
            <w:szCs w:val="24"/>
            <w:lang w:val="en-US"/>
          </w:rPr>
          <w:t>,</w:t>
        </w:r>
      </w:ins>
      <w:r>
        <w:rPr>
          <w:rFonts w:ascii="Times New Roman" w:hAnsi="Times New Roman" w:cs="Times New Roman"/>
          <w:sz w:val="24"/>
          <w:szCs w:val="24"/>
          <w:lang w:val="en-US"/>
        </w:rPr>
        <w:t xml:space="preserve"> while the other three have very similar means. The </w:t>
      </w:r>
      <w:ins w:id="71" w:author="Author">
        <w:r w:rsidR="00663B6B">
          <w:rPr>
            <w:rFonts w:ascii="Times New Roman" w:hAnsi="Times New Roman" w:cs="Times New Roman"/>
            <w:sz w:val="24"/>
            <w:szCs w:val="24"/>
            <w:lang w:val="en-US"/>
          </w:rPr>
          <w:t>f</w:t>
        </w:r>
      </w:ins>
      <w:del w:id="72" w:author="Author">
        <w:r w:rsidDel="00663B6B">
          <w:rPr>
            <w:rFonts w:ascii="Times New Roman" w:hAnsi="Times New Roman" w:cs="Times New Roman"/>
            <w:sz w:val="24"/>
            <w:szCs w:val="24"/>
            <w:lang w:val="en-US"/>
          </w:rPr>
          <w:delText>F</w:delText>
        </w:r>
      </w:del>
      <w:r>
        <w:rPr>
          <w:rFonts w:ascii="Times New Roman" w:hAnsi="Times New Roman" w:cs="Times New Roman"/>
          <w:sz w:val="24"/>
          <w:szCs w:val="24"/>
          <w:lang w:val="en-US"/>
        </w:rPr>
        <w:t>airness foundation showed that</w:t>
      </w:r>
      <w:r w:rsidR="00895EE2">
        <w:rPr>
          <w:rFonts w:ascii="Times New Roman" w:hAnsi="Times New Roman" w:cs="Times New Roman"/>
          <w:sz w:val="24"/>
          <w:szCs w:val="24"/>
          <w:lang w:val="en-US"/>
        </w:rPr>
        <w:t xml:space="preserve"> </w:t>
      </w:r>
      <w:r w:rsidR="00895EE2" w:rsidRPr="00F73E0D">
        <w:rPr>
          <w:rFonts w:ascii="Times New Roman" w:hAnsi="Times New Roman" w:cs="Times New Roman"/>
          <w:i/>
          <w:sz w:val="24"/>
          <w:szCs w:val="24"/>
          <w:lang w:val="en-US"/>
          <w:rPrChange w:id="73" w:author="Author">
            <w:rPr>
              <w:rFonts w:ascii="Times New Roman" w:hAnsi="Times New Roman" w:cs="Times New Roman"/>
              <w:sz w:val="24"/>
              <w:szCs w:val="24"/>
              <w:lang w:val="en-US"/>
            </w:rPr>
          </w:rPrChange>
        </w:rPr>
        <w:t>National Public Radio</w:t>
      </w:r>
      <w:r>
        <w:rPr>
          <w:rFonts w:ascii="Times New Roman" w:hAnsi="Times New Roman" w:cs="Times New Roman"/>
          <w:sz w:val="24"/>
          <w:szCs w:val="24"/>
          <w:lang w:val="en-US"/>
        </w:rPr>
        <w:t xml:space="preserve"> likely used the least </w:t>
      </w:r>
      <w:r w:rsidRPr="00F73E0D">
        <w:rPr>
          <w:rFonts w:ascii="Times New Roman" w:hAnsi="Times New Roman" w:cs="Times New Roman"/>
          <w:i/>
          <w:sz w:val="24"/>
          <w:szCs w:val="24"/>
          <w:lang w:val="en-US"/>
          <w:rPrChange w:id="74" w:author="Author">
            <w:rPr>
              <w:rFonts w:ascii="Times New Roman" w:hAnsi="Times New Roman" w:cs="Times New Roman"/>
              <w:sz w:val="24"/>
              <w:szCs w:val="24"/>
              <w:lang w:val="en-US"/>
            </w:rPr>
          </w:rPrChange>
        </w:rPr>
        <w:t>fairness words</w:t>
      </w:r>
      <w:r>
        <w:rPr>
          <w:rFonts w:ascii="Times New Roman" w:hAnsi="Times New Roman" w:cs="Times New Roman"/>
          <w:sz w:val="24"/>
          <w:szCs w:val="24"/>
          <w:lang w:val="en-US"/>
        </w:rPr>
        <w:t xml:space="preserve">, while the </w:t>
      </w:r>
      <w:del w:id="75" w:author="Author">
        <w:r w:rsidDel="00663B6B">
          <w:rPr>
            <w:rFonts w:ascii="Times New Roman" w:hAnsi="Times New Roman" w:cs="Times New Roman"/>
            <w:sz w:val="24"/>
            <w:szCs w:val="24"/>
            <w:lang w:val="en-US"/>
          </w:rPr>
          <w:delText>I</w:delText>
        </w:r>
      </w:del>
      <w:ins w:id="76" w:author="Author">
        <w:r w:rsidR="00663B6B">
          <w:rPr>
            <w:rFonts w:ascii="Times New Roman" w:hAnsi="Times New Roman" w:cs="Times New Roman"/>
            <w:sz w:val="24"/>
            <w:szCs w:val="24"/>
            <w:lang w:val="en-US"/>
          </w:rPr>
          <w:t>i</w:t>
        </w:r>
      </w:ins>
      <w:r>
        <w:rPr>
          <w:rFonts w:ascii="Times New Roman" w:hAnsi="Times New Roman" w:cs="Times New Roman"/>
          <w:sz w:val="24"/>
          <w:szCs w:val="24"/>
          <w:lang w:val="en-US"/>
        </w:rPr>
        <w:t>n</w:t>
      </w:r>
      <w:ins w:id="77" w:author="Author">
        <w:r w:rsidR="00663B6B">
          <w:rPr>
            <w:rFonts w:ascii="Times New Roman" w:hAnsi="Times New Roman" w:cs="Times New Roman"/>
            <w:sz w:val="24"/>
            <w:szCs w:val="24"/>
            <w:lang w:val="en-US"/>
          </w:rPr>
          <w:t>-</w:t>
        </w:r>
      </w:ins>
      <w:r>
        <w:rPr>
          <w:rFonts w:ascii="Times New Roman" w:hAnsi="Times New Roman" w:cs="Times New Roman"/>
          <w:sz w:val="24"/>
          <w:szCs w:val="24"/>
          <w:lang w:val="en-US"/>
        </w:rPr>
        <w:t xml:space="preserve">group foundation showed that the </w:t>
      </w:r>
      <w:r w:rsidR="00895EE2" w:rsidRPr="00F73E0D">
        <w:rPr>
          <w:rFonts w:ascii="Times New Roman" w:hAnsi="Times New Roman" w:cs="Times New Roman"/>
          <w:i/>
          <w:sz w:val="24"/>
          <w:szCs w:val="24"/>
          <w:lang w:val="en-US"/>
          <w:rPrChange w:id="78" w:author="Author">
            <w:rPr>
              <w:rFonts w:ascii="Times New Roman" w:hAnsi="Times New Roman" w:cs="Times New Roman"/>
              <w:sz w:val="24"/>
              <w:szCs w:val="24"/>
              <w:lang w:val="en-US"/>
            </w:rPr>
          </w:rPrChange>
        </w:rPr>
        <w:t>New York</w:t>
      </w:r>
      <w:r w:rsidRPr="00F73E0D">
        <w:rPr>
          <w:rFonts w:ascii="Times New Roman" w:hAnsi="Times New Roman" w:cs="Times New Roman"/>
          <w:i/>
          <w:sz w:val="24"/>
          <w:szCs w:val="24"/>
          <w:lang w:val="en-US"/>
          <w:rPrChange w:id="79" w:author="Author">
            <w:rPr>
              <w:rFonts w:ascii="Times New Roman" w:hAnsi="Times New Roman" w:cs="Times New Roman"/>
              <w:sz w:val="24"/>
              <w:szCs w:val="24"/>
              <w:lang w:val="en-US"/>
            </w:rPr>
          </w:rPrChange>
        </w:rPr>
        <w:t xml:space="preserve"> Times</w:t>
      </w:r>
      <w:r>
        <w:rPr>
          <w:rFonts w:ascii="Times New Roman" w:hAnsi="Times New Roman" w:cs="Times New Roman"/>
          <w:sz w:val="24"/>
          <w:szCs w:val="24"/>
          <w:lang w:val="en-US"/>
        </w:rPr>
        <w:t xml:space="preserve"> represented the largest amount of in</w:t>
      </w:r>
      <w:ins w:id="80" w:author="Author">
        <w:r w:rsidR="00663B6B">
          <w:rPr>
            <w:rFonts w:ascii="Times New Roman" w:hAnsi="Times New Roman" w:cs="Times New Roman"/>
            <w:sz w:val="24"/>
            <w:szCs w:val="24"/>
            <w:lang w:val="en-US"/>
          </w:rPr>
          <w:t>-</w:t>
        </w:r>
      </w:ins>
      <w:r>
        <w:rPr>
          <w:rFonts w:ascii="Times New Roman" w:hAnsi="Times New Roman" w:cs="Times New Roman"/>
          <w:sz w:val="24"/>
          <w:szCs w:val="24"/>
          <w:lang w:val="en-US"/>
        </w:rPr>
        <w:t xml:space="preserve">group foundation discourse. The </w:t>
      </w:r>
      <w:del w:id="81" w:author="Author">
        <w:r w:rsidDel="00663B6B">
          <w:rPr>
            <w:rFonts w:ascii="Times New Roman" w:hAnsi="Times New Roman" w:cs="Times New Roman"/>
            <w:sz w:val="24"/>
            <w:szCs w:val="24"/>
            <w:lang w:val="en-US"/>
          </w:rPr>
          <w:delText xml:space="preserve">Authority </w:delText>
        </w:r>
      </w:del>
      <w:ins w:id="82" w:author="Author">
        <w:r w:rsidR="00663B6B">
          <w:rPr>
            <w:rFonts w:ascii="Times New Roman" w:hAnsi="Times New Roman" w:cs="Times New Roman"/>
            <w:sz w:val="24"/>
            <w:szCs w:val="24"/>
            <w:lang w:val="en-US"/>
          </w:rPr>
          <w:t xml:space="preserve">authority </w:t>
        </w:r>
      </w:ins>
      <w:r>
        <w:rPr>
          <w:rFonts w:ascii="Times New Roman" w:hAnsi="Times New Roman" w:cs="Times New Roman"/>
          <w:sz w:val="24"/>
          <w:szCs w:val="24"/>
          <w:lang w:val="en-US"/>
        </w:rPr>
        <w:t xml:space="preserve">foundation showed very similar scores for the conservative news sources, while the liberal sources used </w:t>
      </w:r>
      <w:del w:id="83" w:author="Author">
        <w:r w:rsidDel="00663B6B">
          <w:rPr>
            <w:rFonts w:ascii="Times New Roman" w:hAnsi="Times New Roman" w:cs="Times New Roman"/>
            <w:sz w:val="24"/>
            <w:szCs w:val="24"/>
            <w:lang w:val="en-US"/>
          </w:rPr>
          <w:delText xml:space="preserve">less </w:delText>
        </w:r>
      </w:del>
      <w:ins w:id="84" w:author="Author">
        <w:r w:rsidR="00663B6B">
          <w:rPr>
            <w:rFonts w:ascii="Times New Roman" w:hAnsi="Times New Roman" w:cs="Times New Roman"/>
            <w:sz w:val="24"/>
            <w:szCs w:val="24"/>
            <w:lang w:val="en-US"/>
          </w:rPr>
          <w:t xml:space="preserve">fewer </w:t>
        </w:r>
      </w:ins>
      <w:r>
        <w:rPr>
          <w:rFonts w:ascii="Times New Roman" w:hAnsi="Times New Roman" w:cs="Times New Roman"/>
          <w:sz w:val="24"/>
          <w:szCs w:val="24"/>
          <w:lang w:val="en-US"/>
        </w:rPr>
        <w:t xml:space="preserve">of these words. Finally, the </w:t>
      </w:r>
      <w:del w:id="85" w:author="Author">
        <w:r w:rsidDel="00663B6B">
          <w:rPr>
            <w:rFonts w:ascii="Times New Roman" w:hAnsi="Times New Roman" w:cs="Times New Roman"/>
            <w:sz w:val="24"/>
            <w:szCs w:val="24"/>
            <w:lang w:val="en-US"/>
          </w:rPr>
          <w:delText xml:space="preserve">Purity </w:delText>
        </w:r>
      </w:del>
      <w:ins w:id="86" w:author="Author">
        <w:r w:rsidR="00663B6B">
          <w:rPr>
            <w:rFonts w:ascii="Times New Roman" w:hAnsi="Times New Roman" w:cs="Times New Roman"/>
            <w:sz w:val="24"/>
            <w:szCs w:val="24"/>
            <w:lang w:val="en-US"/>
          </w:rPr>
          <w:t xml:space="preserve">purity </w:t>
        </w:r>
      </w:ins>
      <w:r>
        <w:rPr>
          <w:rFonts w:ascii="Times New Roman" w:hAnsi="Times New Roman" w:cs="Times New Roman"/>
          <w:sz w:val="24"/>
          <w:szCs w:val="24"/>
          <w:lang w:val="en-US"/>
        </w:rPr>
        <w:t>foundation was the least used foundation</w:t>
      </w:r>
      <w:ins w:id="87" w:author="Author">
        <w:r w:rsidR="00663B6B">
          <w:rPr>
            <w:rFonts w:ascii="Times New Roman" w:hAnsi="Times New Roman" w:cs="Times New Roman"/>
            <w:sz w:val="24"/>
            <w:szCs w:val="24"/>
            <w:lang w:val="en-US"/>
          </w:rPr>
          <w:t>,</w:t>
        </w:r>
      </w:ins>
      <w:r>
        <w:rPr>
          <w:rFonts w:ascii="Times New Roman" w:hAnsi="Times New Roman" w:cs="Times New Roman"/>
          <w:sz w:val="24"/>
          <w:szCs w:val="24"/>
          <w:lang w:val="en-US"/>
        </w:rPr>
        <w:t xml:space="preserve"> with only a few words found for each of the news sources and liberal sources being somewhat lower than conservative sources. However, in each of these comparisons, we found that the </w:t>
      </w:r>
      <w:commentRangeStart w:id="88"/>
      <w:r>
        <w:rPr>
          <w:rFonts w:ascii="Times New Roman" w:hAnsi="Times New Roman" w:cs="Times New Roman"/>
          <w:sz w:val="24"/>
          <w:szCs w:val="24"/>
          <w:lang w:val="en-US"/>
        </w:rPr>
        <w:t>error bars (which represent the confidence interval around the mean) mostly overlapped for each news source</w:t>
      </w:r>
      <w:commentRangeEnd w:id="88"/>
      <w:r w:rsidR="00663B6B">
        <w:rPr>
          <w:rStyle w:val="CommentReference"/>
        </w:rPr>
        <w:commentReference w:id="88"/>
      </w:r>
      <w:r>
        <w:rPr>
          <w:rFonts w:ascii="Times New Roman" w:hAnsi="Times New Roman" w:cs="Times New Roman"/>
          <w:sz w:val="24"/>
          <w:szCs w:val="24"/>
          <w:lang w:val="en-US"/>
        </w:rPr>
        <w:t>, which indicates that they are likely not very different from each other.</w:t>
      </w:r>
    </w:p>
    <w:p w14:paraId="3A6CBEE6" w14:textId="77777777" w:rsidR="003829D6" w:rsidRDefault="003829D6" w:rsidP="0091309D">
      <w:pPr>
        <w:spacing w:after="0" w:line="480" w:lineRule="auto"/>
        <w:jc w:val="both"/>
        <w:rPr>
          <w:rFonts w:ascii="Times New Roman" w:hAnsi="Times New Roman" w:cs="Times New Roman"/>
          <w:sz w:val="24"/>
          <w:szCs w:val="24"/>
          <w:lang w:val="en-US"/>
        </w:rPr>
      </w:pPr>
    </w:p>
    <w:p w14:paraId="78E45D7F" w14:textId="5B741EA3" w:rsidR="003829D6" w:rsidRDefault="003829D6" w:rsidP="0091309D">
      <w:pPr>
        <w:spacing w:after="0" w:line="480" w:lineRule="auto"/>
        <w:jc w:val="both"/>
        <w:rPr>
          <w:rFonts w:ascii="Times New Roman" w:hAnsi="Times New Roman" w:cs="Times New Roman"/>
          <w:sz w:val="24"/>
          <w:szCs w:val="24"/>
          <w:lang w:val="en-US"/>
        </w:rPr>
      </w:pPr>
      <w:r w:rsidRPr="003829D6">
        <w:rPr>
          <w:rFonts w:ascii="Times New Roman" w:hAnsi="Times New Roman" w:cs="Times New Roman"/>
          <w:noProof/>
          <w:sz w:val="24"/>
          <w:szCs w:val="24"/>
          <w:lang w:eastAsia="en-GB"/>
        </w:rPr>
        <w:lastRenderedPageBreak/>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0670"/>
                    </a:xfrm>
                    <a:prstGeom prst="rect">
                      <a:avLst/>
                    </a:prstGeom>
                  </pic:spPr>
                </pic:pic>
              </a:graphicData>
            </a:graphic>
          </wp:inline>
        </w:drawing>
      </w:r>
    </w:p>
    <w:p w14:paraId="54F60744" w14:textId="1DCBB78A" w:rsidR="003829D6" w:rsidRDefault="003829D6" w:rsidP="0091309D">
      <w:pPr>
        <w:spacing w:after="0" w:line="48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Figure 1</w:t>
      </w:r>
      <w:r>
        <w:rPr>
          <w:rFonts w:ascii="Times New Roman" w:hAnsi="Times New Roman" w:cs="Times New Roman"/>
          <w:sz w:val="24"/>
          <w:szCs w:val="24"/>
          <w:lang w:val="en-US"/>
        </w:rPr>
        <w:t xml:space="preserve">. Percentages for each of the conservative and liberal news articles for the Harm, Fairness, </w:t>
      </w:r>
      <w:proofErr w:type="spellStart"/>
      <w:r>
        <w:rPr>
          <w:rFonts w:ascii="Times New Roman" w:hAnsi="Times New Roman" w:cs="Times New Roman"/>
          <w:sz w:val="24"/>
          <w:szCs w:val="24"/>
          <w:lang w:val="en-US"/>
        </w:rPr>
        <w:t>Ingroup</w:t>
      </w:r>
      <w:proofErr w:type="spellEnd"/>
      <w:r>
        <w:rPr>
          <w:rFonts w:ascii="Times New Roman" w:hAnsi="Times New Roman" w:cs="Times New Roman"/>
          <w:sz w:val="24"/>
          <w:szCs w:val="24"/>
          <w:lang w:val="en-US"/>
        </w:rPr>
        <w:t xml:space="preserve">, Authority and Purity moral foundations. Error bars represent confidence intervals of the mean for each </w:t>
      </w:r>
      <w:commentRangeStart w:id="89"/>
      <w:r>
        <w:rPr>
          <w:rFonts w:ascii="Times New Roman" w:hAnsi="Times New Roman" w:cs="Times New Roman"/>
          <w:sz w:val="24"/>
          <w:szCs w:val="24"/>
          <w:lang w:val="en-US"/>
        </w:rPr>
        <w:t>percentage</w:t>
      </w:r>
      <w:commentRangeEnd w:id="89"/>
      <w:r w:rsidR="00663B6B">
        <w:rPr>
          <w:rStyle w:val="CommentReference"/>
        </w:rPr>
        <w:commentReference w:id="89"/>
      </w:r>
      <w:r>
        <w:rPr>
          <w:rFonts w:ascii="Times New Roman" w:hAnsi="Times New Roman" w:cs="Times New Roman"/>
          <w:sz w:val="24"/>
          <w:szCs w:val="24"/>
          <w:lang w:val="en-US"/>
        </w:rPr>
        <w:t xml:space="preserve">. </w:t>
      </w:r>
    </w:p>
    <w:p w14:paraId="157AF7C0" w14:textId="77777777" w:rsidR="0091309D" w:rsidRPr="003829D6" w:rsidRDefault="0091309D" w:rsidP="0091309D">
      <w:pPr>
        <w:spacing w:after="0" w:line="480" w:lineRule="auto"/>
        <w:jc w:val="both"/>
        <w:rPr>
          <w:rFonts w:ascii="Times New Roman" w:hAnsi="Times New Roman" w:cs="Times New Roman"/>
          <w:sz w:val="24"/>
          <w:szCs w:val="24"/>
          <w:lang w:val="en-US"/>
        </w:rPr>
      </w:pPr>
    </w:p>
    <w:p w14:paraId="6795AE62" w14:textId="26FBF664" w:rsidR="008D235F" w:rsidRPr="008D235F" w:rsidRDefault="008D235F" w:rsidP="0091309D">
      <w:pPr>
        <w:spacing w:after="0" w:line="480" w:lineRule="auto"/>
        <w:jc w:val="both"/>
        <w:rPr>
          <w:rFonts w:ascii="Times New Roman" w:hAnsi="Times New Roman" w:cs="Times New Roman"/>
          <w:sz w:val="28"/>
          <w:szCs w:val="28"/>
          <w:lang w:val="en-US"/>
        </w:rPr>
      </w:pPr>
      <w:r w:rsidRPr="008D235F">
        <w:rPr>
          <w:rFonts w:ascii="Times New Roman" w:hAnsi="Times New Roman" w:cs="Times New Roman"/>
          <w:b/>
          <w:sz w:val="28"/>
          <w:szCs w:val="28"/>
          <w:lang w:val="en-US"/>
        </w:rPr>
        <w:t>Summary</w:t>
      </w:r>
    </w:p>
    <w:p w14:paraId="44AE92F9" w14:textId="084CDF3F" w:rsidR="003829D6" w:rsidRDefault="003829D6"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Pr>
          <w:rFonts w:ascii="Times New Roman" w:hAnsi="Times New Roman" w:cs="Times New Roman"/>
          <w:sz w:val="24"/>
          <w:szCs w:val="24"/>
          <w:lang w:val="en-US"/>
        </w:rPr>
        <w:t>The discourse data was transformed into word frequency data by first</w:t>
      </w:r>
      <w:ins w:id="90" w:author="Author">
        <w:r w:rsidR="004408E9">
          <w:rPr>
            <w:rFonts w:ascii="Times New Roman" w:hAnsi="Times New Roman" w:cs="Times New Roman"/>
            <w:sz w:val="24"/>
            <w:szCs w:val="24"/>
            <w:lang w:val="en-US"/>
          </w:rPr>
          <w:t>ly</w:t>
        </w:r>
      </w:ins>
      <w:r w:rsidR="000A1734">
        <w:rPr>
          <w:rFonts w:ascii="Times New Roman" w:hAnsi="Times New Roman" w:cs="Times New Roman"/>
          <w:sz w:val="24"/>
          <w:szCs w:val="24"/>
          <w:lang w:val="en-US"/>
        </w:rPr>
        <w:t xml:space="preserve"> stemming the data to combine </w:t>
      </w:r>
      <w:del w:id="91" w:author="Author">
        <w:r w:rsidR="000A1734" w:rsidDel="00855BAE">
          <w:rPr>
            <w:rFonts w:ascii="Times New Roman" w:hAnsi="Times New Roman" w:cs="Times New Roman"/>
            <w:sz w:val="24"/>
            <w:szCs w:val="24"/>
            <w:lang w:val="en-US"/>
          </w:rPr>
          <w:delText xml:space="preserve">like </w:delText>
        </w:r>
      </w:del>
      <w:ins w:id="92" w:author="Author">
        <w:r w:rsidR="00855BAE">
          <w:rPr>
            <w:rFonts w:ascii="Times New Roman" w:hAnsi="Times New Roman" w:cs="Times New Roman"/>
            <w:sz w:val="24"/>
            <w:szCs w:val="24"/>
            <w:lang w:val="en-US"/>
          </w:rPr>
          <w:t xml:space="preserve">similar </w:t>
        </w:r>
      </w:ins>
      <w:r w:rsidR="000A1734">
        <w:rPr>
          <w:rFonts w:ascii="Times New Roman" w:hAnsi="Times New Roman" w:cs="Times New Roman"/>
          <w:sz w:val="24"/>
          <w:szCs w:val="24"/>
          <w:lang w:val="en-US"/>
        </w:rPr>
        <w:t xml:space="preserve">words together into one related concept, </w:t>
      </w:r>
      <w:del w:id="93" w:author="Author">
        <w:r w:rsidR="000A1734" w:rsidDel="004408E9">
          <w:rPr>
            <w:rFonts w:ascii="Times New Roman" w:hAnsi="Times New Roman" w:cs="Times New Roman"/>
            <w:sz w:val="24"/>
            <w:szCs w:val="24"/>
            <w:lang w:val="en-US"/>
          </w:rPr>
          <w:delText xml:space="preserve">then </w:delText>
        </w:r>
      </w:del>
      <w:ins w:id="94" w:author="Author">
        <w:r w:rsidR="004408E9">
          <w:rPr>
            <w:rFonts w:ascii="Times New Roman" w:hAnsi="Times New Roman" w:cs="Times New Roman"/>
            <w:sz w:val="24"/>
            <w:szCs w:val="24"/>
            <w:lang w:val="en-US"/>
          </w:rPr>
          <w:t xml:space="preserve">and secondly </w:t>
        </w:r>
      </w:ins>
      <w:del w:id="95" w:author="Author">
        <w:r w:rsidR="000A1734" w:rsidDel="004408E9">
          <w:rPr>
            <w:rFonts w:ascii="Times New Roman" w:hAnsi="Times New Roman" w:cs="Times New Roman"/>
            <w:sz w:val="24"/>
            <w:szCs w:val="24"/>
            <w:lang w:val="en-US"/>
          </w:rPr>
          <w:delText>counting up</w:delText>
        </w:r>
      </w:del>
      <w:ins w:id="96" w:author="Author">
        <w:r w:rsidR="004408E9">
          <w:rPr>
            <w:rFonts w:ascii="Times New Roman" w:hAnsi="Times New Roman" w:cs="Times New Roman"/>
            <w:sz w:val="24"/>
            <w:szCs w:val="24"/>
            <w:lang w:val="en-US"/>
          </w:rPr>
          <w:t>counting</w:t>
        </w:r>
      </w:ins>
      <w:r w:rsidR="000A1734">
        <w:rPr>
          <w:rFonts w:ascii="Times New Roman" w:hAnsi="Times New Roman" w:cs="Times New Roman"/>
          <w:sz w:val="24"/>
          <w:szCs w:val="24"/>
          <w:lang w:val="en-US"/>
        </w:rPr>
        <w:t xml:space="preserve"> similar words. We then narrowed down the data into only words found in the Moral Foundations Dictionary to guide our analysis, calculating the percentage of moral words in each category for each article.</w:t>
      </w:r>
      <w:r w:rsidR="00723809">
        <w:rPr>
          <w:rFonts w:ascii="Times New Roman" w:hAnsi="Times New Roman" w:cs="Times New Roman"/>
          <w:sz w:val="24"/>
          <w:szCs w:val="24"/>
          <w:lang w:val="en-US"/>
        </w:rPr>
        <w:t xml:space="preserve"> Finally, we created a bar graph to visualize if there were differences in moral language for the political news sources. Some small differences occurred, but the overall percent of words used in each category was very low. Future research could explore the nature of the Moral Foundations Dictionary and see if related </w:t>
      </w:r>
      <w:r w:rsidR="00723809">
        <w:rPr>
          <w:rFonts w:ascii="Times New Roman" w:hAnsi="Times New Roman" w:cs="Times New Roman"/>
          <w:sz w:val="24"/>
          <w:szCs w:val="24"/>
          <w:lang w:val="en-US"/>
        </w:rPr>
        <w:lastRenderedPageBreak/>
        <w:t xml:space="preserve">concepts could be added to expand the dictionary to create a fuller picture of words used across a range of types of discourse. </w:t>
      </w:r>
    </w:p>
    <w:p w14:paraId="297F46F6" w14:textId="77777777" w:rsidR="0091309D" w:rsidRPr="008D235F" w:rsidRDefault="0091309D" w:rsidP="0091309D">
      <w:pPr>
        <w:spacing w:after="0" w:line="480" w:lineRule="auto"/>
        <w:jc w:val="both"/>
        <w:rPr>
          <w:rFonts w:ascii="Times New Roman" w:hAnsi="Times New Roman" w:cs="Times New Roman"/>
          <w:sz w:val="24"/>
          <w:szCs w:val="24"/>
          <w:lang w:val="en-US"/>
        </w:rPr>
      </w:pPr>
    </w:p>
    <w:p w14:paraId="522C6EE0" w14:textId="70BC63DE" w:rsidR="008D235F" w:rsidRPr="001963F7" w:rsidRDefault="008D235F" w:rsidP="0091309D">
      <w:pPr>
        <w:spacing w:after="0" w:line="480" w:lineRule="auto"/>
        <w:jc w:val="both"/>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Reflective Questions </w:t>
      </w:r>
    </w:p>
    <w:p w14:paraId="0444CAB8" w14:textId="42BFFEE2" w:rsidR="00723809" w:rsidRDefault="00723809" w:rsidP="0091309D">
      <w:pPr>
        <w:pStyle w:val="ListParagraph"/>
        <w:numPr>
          <w:ilvl w:val="0"/>
          <w:numId w:val="3"/>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Default="009F36C5" w:rsidP="0091309D">
      <w:pPr>
        <w:pStyle w:val="ListParagraph"/>
        <w:numPr>
          <w:ilvl w:val="0"/>
          <w:numId w:val="3"/>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Default="00686885" w:rsidP="0091309D">
      <w:pPr>
        <w:pStyle w:val="ListParagraph"/>
        <w:numPr>
          <w:ilvl w:val="0"/>
          <w:numId w:val="3"/>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97A90">
        <w:rPr>
          <w:rFonts w:ascii="Times New Roman" w:hAnsi="Times New Roman" w:cs="Times New Roman"/>
          <w:sz w:val="24"/>
          <w:szCs w:val="24"/>
          <w:lang w:val="en-US"/>
        </w:rPr>
        <w:t>In this analysis,</w:t>
      </w:r>
      <w:r w:rsidR="002A39D2">
        <w:rPr>
          <w:rFonts w:ascii="Times New Roman" w:hAnsi="Times New Roman" w:cs="Times New Roman"/>
          <w:sz w:val="24"/>
          <w:szCs w:val="24"/>
          <w:lang w:val="en-US"/>
        </w:rPr>
        <w:t xml:space="preserve"> political</w:t>
      </w:r>
      <w:r w:rsidR="00897A90">
        <w:rPr>
          <w:rFonts w:ascii="Times New Roman" w:hAnsi="Times New Roman" w:cs="Times New Roman"/>
          <w:sz w:val="24"/>
          <w:szCs w:val="24"/>
          <w:lang w:val="en-US"/>
        </w:rPr>
        <w:t xml:space="preserve"> articles from four news sources aimed at a general audience were gathered. What other kinds of text sources would be appropriate for analyses such as this?</w:t>
      </w:r>
      <w:r w:rsidR="001A18B8">
        <w:rPr>
          <w:rFonts w:ascii="Times New Roman" w:hAnsi="Times New Roman" w:cs="Times New Roman"/>
          <w:sz w:val="24"/>
          <w:szCs w:val="24"/>
          <w:lang w:val="en-US"/>
        </w:rPr>
        <w:t xml:space="preserve"> Are there situations in which you would want to utilize more niche or extreme sources?</w:t>
      </w:r>
    </w:p>
    <w:p w14:paraId="29FC6C7C" w14:textId="07876182" w:rsidR="00686885" w:rsidRDefault="002A39D2" w:rsidP="0091309D">
      <w:pPr>
        <w:pStyle w:val="ListParagraph"/>
        <w:numPr>
          <w:ilvl w:val="0"/>
          <w:numId w:val="3"/>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analysis takes place firmly at the intersection of moral and political psychology. In what other domains of inquiry would you be able to utilize word frequency analysis, web scraping, and word stemming?</w:t>
      </w:r>
    </w:p>
    <w:p w14:paraId="12D2066A" w14:textId="77777777" w:rsidR="0091309D" w:rsidRPr="0091309D" w:rsidRDefault="0091309D" w:rsidP="0091309D">
      <w:pPr>
        <w:spacing w:after="0" w:line="480" w:lineRule="auto"/>
        <w:jc w:val="both"/>
        <w:rPr>
          <w:rFonts w:ascii="Times New Roman" w:hAnsi="Times New Roman" w:cs="Times New Roman"/>
          <w:sz w:val="24"/>
          <w:szCs w:val="24"/>
          <w:lang w:val="en-US"/>
        </w:rPr>
      </w:pPr>
    </w:p>
    <w:p w14:paraId="01BBD31D" w14:textId="109BC29F" w:rsidR="00686885" w:rsidRDefault="008D235F" w:rsidP="0091309D">
      <w:pPr>
        <w:spacing w:after="0" w:line="480" w:lineRule="auto"/>
        <w:jc w:val="both"/>
        <w:rPr>
          <w:rFonts w:ascii="Times New Roman" w:hAnsi="Times New Roman" w:cs="Times New Roman"/>
          <w:b/>
          <w:sz w:val="36"/>
          <w:szCs w:val="36"/>
          <w:lang w:val="en-US"/>
        </w:rPr>
      </w:pPr>
      <w:r w:rsidRPr="008D235F">
        <w:rPr>
          <w:rFonts w:ascii="Times New Roman" w:hAnsi="Times New Roman" w:cs="Times New Roman"/>
          <w:b/>
          <w:sz w:val="36"/>
          <w:szCs w:val="36"/>
          <w:lang w:val="en-US"/>
        </w:rPr>
        <w:t>Fur</w:t>
      </w:r>
      <w:r w:rsidR="001963F7">
        <w:rPr>
          <w:rFonts w:ascii="Times New Roman" w:hAnsi="Times New Roman" w:cs="Times New Roman"/>
          <w:b/>
          <w:sz w:val="36"/>
          <w:szCs w:val="36"/>
          <w:lang w:val="en-US"/>
        </w:rPr>
        <w:t>t</w:t>
      </w:r>
      <w:r w:rsidRPr="008D235F">
        <w:rPr>
          <w:rFonts w:ascii="Times New Roman" w:hAnsi="Times New Roman" w:cs="Times New Roman"/>
          <w:b/>
          <w:sz w:val="36"/>
          <w:szCs w:val="36"/>
          <w:lang w:val="en-US"/>
        </w:rPr>
        <w:t xml:space="preserve">her Reading </w:t>
      </w:r>
    </w:p>
    <w:p w14:paraId="51B58483" w14:textId="2A93EB34" w:rsidR="00CB3180" w:rsidRDefault="001963F7" w:rsidP="0091309D">
      <w:pPr>
        <w:pStyle w:val="NormalWeb"/>
        <w:numPr>
          <w:ilvl w:val="0"/>
          <w:numId w:val="4"/>
        </w:numPr>
        <w:spacing w:before="0" w:beforeAutospacing="0" w:after="0" w:afterAutospacing="0" w:line="480" w:lineRule="auto"/>
        <w:jc w:val="both"/>
      </w:pPr>
      <w:r w:rsidRPr="0091309D">
        <w:rPr>
          <w:lang w:val="de-DE"/>
        </w:rPr>
        <w:t>T</w:t>
      </w:r>
      <w:r w:rsidR="00CB3180" w:rsidRPr="0091309D">
        <w:rPr>
          <w:lang w:val="de-DE"/>
        </w:rPr>
        <w:t xml:space="preserve">ausczik, Y. R., &amp; Pennebaker, J. W. (2010). </w:t>
      </w:r>
      <w:r w:rsidR="00CB3180">
        <w:t xml:space="preserve">The Psychological Meaning of Words: LIWC and Computerized Text Analysis Methods. </w:t>
      </w:r>
      <w:r w:rsidR="00CB3180">
        <w:rPr>
          <w:i/>
          <w:iCs/>
        </w:rPr>
        <w:t>Journal of Language and Social Psychology</w:t>
      </w:r>
      <w:r w:rsidR="00CB3180">
        <w:t xml:space="preserve">, </w:t>
      </w:r>
      <w:r w:rsidR="00CB3180">
        <w:rPr>
          <w:i/>
          <w:iCs/>
        </w:rPr>
        <w:t>29</w:t>
      </w:r>
      <w:r w:rsidR="00CB3180">
        <w:t>(1), 24–54. https://doi.org/10.1177/0261927X09351676</w:t>
      </w:r>
    </w:p>
    <w:p w14:paraId="5F5265B7" w14:textId="77777777" w:rsidR="00CB3180" w:rsidRDefault="00CB3180" w:rsidP="0091309D">
      <w:pPr>
        <w:pStyle w:val="NormalWeb"/>
        <w:numPr>
          <w:ilvl w:val="0"/>
          <w:numId w:val="4"/>
        </w:numPr>
        <w:spacing w:before="0" w:beforeAutospacing="0" w:after="0" w:afterAutospacing="0" w:line="480" w:lineRule="auto"/>
        <w:jc w:val="both"/>
      </w:pPr>
      <w:proofErr w:type="spellStart"/>
      <w:r>
        <w:lastRenderedPageBreak/>
        <w:t>Slatcher</w:t>
      </w:r>
      <w:proofErr w:type="spellEnd"/>
      <w:r>
        <w:t xml:space="preserve">, R. B., Chung, C. K., </w:t>
      </w:r>
      <w:proofErr w:type="spellStart"/>
      <w:r>
        <w:t>Pennebaker</w:t>
      </w:r>
      <w:proofErr w:type="spellEnd"/>
      <w:r>
        <w:t xml:space="preserve">, J. W., &amp; Stone, L. D. (2007). Winning words: Individual differences in linguistic style among U.S. presidential and vice presidential candidates. </w:t>
      </w:r>
      <w:r>
        <w:rPr>
          <w:i/>
          <w:iCs/>
        </w:rPr>
        <w:t>Journal of Research in Personality</w:t>
      </w:r>
      <w:r>
        <w:t xml:space="preserve">, </w:t>
      </w:r>
      <w:r>
        <w:rPr>
          <w:i/>
          <w:iCs/>
        </w:rPr>
        <w:t>41</w:t>
      </w:r>
      <w:r>
        <w:t>(1), 63–75. https://doi.org/10.1016/j.jrp.2006.01.006</w:t>
      </w:r>
    </w:p>
    <w:p w14:paraId="62FFC924" w14:textId="77777777" w:rsidR="00CB3180" w:rsidRDefault="00CB3180" w:rsidP="0091309D">
      <w:pPr>
        <w:pStyle w:val="NormalWeb"/>
        <w:numPr>
          <w:ilvl w:val="0"/>
          <w:numId w:val="4"/>
        </w:numPr>
        <w:spacing w:before="0" w:beforeAutospacing="0" w:after="0" w:afterAutospacing="0" w:line="480" w:lineRule="auto"/>
        <w:jc w:val="both"/>
      </w:pPr>
      <w:r>
        <w:t xml:space="preserve">Graham, J., </w:t>
      </w:r>
      <w:proofErr w:type="spellStart"/>
      <w:r>
        <w:t>Haidt</w:t>
      </w:r>
      <w:proofErr w:type="spellEnd"/>
      <w:r>
        <w:t xml:space="preserve">,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655AE8FA" w14:textId="77777777" w:rsidR="00CB3180" w:rsidRDefault="00CB3180" w:rsidP="0091309D">
      <w:pPr>
        <w:pStyle w:val="NormalWeb"/>
        <w:numPr>
          <w:ilvl w:val="0"/>
          <w:numId w:val="4"/>
        </w:numPr>
        <w:spacing w:before="0" w:beforeAutospacing="0" w:after="0" w:afterAutospacing="0" w:line="480" w:lineRule="auto"/>
        <w:jc w:val="both"/>
      </w:pPr>
      <w:proofErr w:type="spellStart"/>
      <w:r>
        <w:t>Haidt</w:t>
      </w:r>
      <w:proofErr w:type="spellEnd"/>
      <w:r>
        <w:t xml:space="preserve">, J., &amp; Graham, J. (2007). When Morality Opposes Justice: Conservatives Have Moral Intuitions that Liberals may not </w:t>
      </w:r>
      <w:proofErr w:type="gramStart"/>
      <w:r>
        <w:t>Recognize</w:t>
      </w:r>
      <w:proofErr w:type="gramEnd"/>
      <w:r>
        <w:t xml:space="preserve">. </w:t>
      </w:r>
      <w:r>
        <w:rPr>
          <w:i/>
          <w:iCs/>
        </w:rPr>
        <w:t>Social Justice Research</w:t>
      </w:r>
      <w:r>
        <w:t xml:space="preserve">, </w:t>
      </w:r>
      <w:r>
        <w:rPr>
          <w:i/>
          <w:iCs/>
        </w:rPr>
        <w:t>20</w:t>
      </w:r>
      <w:r>
        <w:t>(1), 98–116. https://doi.org/10.1007/s11211-007-0034-z</w:t>
      </w:r>
    </w:p>
    <w:p w14:paraId="11C3471F" w14:textId="77777777" w:rsidR="00CB3180" w:rsidRPr="001655C3" w:rsidRDefault="00CB3180" w:rsidP="0091309D">
      <w:pPr>
        <w:pStyle w:val="NormalWeb"/>
        <w:numPr>
          <w:ilvl w:val="0"/>
          <w:numId w:val="4"/>
        </w:numPr>
        <w:spacing w:before="0" w:beforeAutospacing="0" w:after="0" w:afterAutospacing="0" w:line="480" w:lineRule="auto"/>
        <w:jc w:val="both"/>
        <w:rPr>
          <w:color w:val="000000" w:themeColor="text1"/>
        </w:rPr>
      </w:pPr>
      <w:proofErr w:type="spellStart"/>
      <w:r>
        <w:t>Sagi</w:t>
      </w:r>
      <w:proofErr w:type="spellEnd"/>
      <w:r>
        <w:t xml:space="preserve">, E., &amp; </w:t>
      </w:r>
      <w:proofErr w:type="spellStart"/>
      <w:r w:rsidRPr="001655C3">
        <w:rPr>
          <w:color w:val="000000" w:themeColor="text1"/>
        </w:rPr>
        <w:t>Dehghani</w:t>
      </w:r>
      <w:proofErr w:type="spellEnd"/>
      <w:r w:rsidRPr="001655C3">
        <w:rPr>
          <w:color w:val="000000" w:themeColor="text1"/>
        </w:rPr>
        <w:t xml:space="preserve">, M. (2014). Measuring Moral Rhetoric in Text. </w:t>
      </w:r>
      <w:r w:rsidRPr="001655C3">
        <w:rPr>
          <w:i/>
          <w:iCs/>
          <w:color w:val="000000" w:themeColor="text1"/>
        </w:rPr>
        <w:t>Social Science Computer Review</w:t>
      </w:r>
      <w:r w:rsidRPr="001655C3">
        <w:rPr>
          <w:color w:val="000000" w:themeColor="text1"/>
        </w:rPr>
        <w:t xml:space="preserve">, </w:t>
      </w:r>
      <w:r w:rsidRPr="001655C3">
        <w:rPr>
          <w:i/>
          <w:iCs/>
          <w:color w:val="000000" w:themeColor="text1"/>
        </w:rPr>
        <w:t>32</w:t>
      </w:r>
      <w:r w:rsidRPr="001655C3">
        <w:rPr>
          <w:color w:val="000000" w:themeColor="text1"/>
        </w:rPr>
        <w:t>(2), 132–144. https://doi.org/10.1177/0894439313506837</w:t>
      </w:r>
    </w:p>
    <w:p w14:paraId="1D9EB1F7" w14:textId="5FD8AEDB" w:rsidR="00686885" w:rsidRPr="001655C3" w:rsidRDefault="00CB3180" w:rsidP="0091309D">
      <w:pPr>
        <w:pStyle w:val="NormalWeb"/>
        <w:numPr>
          <w:ilvl w:val="0"/>
          <w:numId w:val="4"/>
        </w:numPr>
        <w:spacing w:before="0" w:beforeAutospacing="0" w:after="0" w:afterAutospacing="0" w:line="480" w:lineRule="auto"/>
        <w:jc w:val="both"/>
        <w:rPr>
          <w:color w:val="000000" w:themeColor="text1"/>
        </w:rPr>
      </w:pPr>
      <w:r w:rsidRPr="0091309D">
        <w:rPr>
          <w:color w:val="000000" w:themeColor="text1"/>
          <w:lang w:val="de-DE"/>
        </w:rPr>
        <w:t xml:space="preserve">Grimmer, J., &amp; Stewart, B. M. (2013). </w:t>
      </w:r>
      <w:r w:rsidRPr="001655C3">
        <w:rPr>
          <w:color w:val="000000" w:themeColor="text1"/>
        </w:rPr>
        <w:t xml:space="preserve">Text as Data: The Promise and Pitfalls of Automatic Content Analysis Methods for Political Texts. </w:t>
      </w:r>
      <w:r w:rsidRPr="001655C3">
        <w:rPr>
          <w:i/>
          <w:iCs/>
          <w:color w:val="000000" w:themeColor="text1"/>
        </w:rPr>
        <w:t>Political Analysis</w:t>
      </w:r>
      <w:r w:rsidRPr="001655C3">
        <w:rPr>
          <w:color w:val="000000" w:themeColor="text1"/>
        </w:rPr>
        <w:t xml:space="preserve">, </w:t>
      </w:r>
      <w:r w:rsidRPr="001655C3">
        <w:rPr>
          <w:i/>
          <w:iCs/>
          <w:color w:val="000000" w:themeColor="text1"/>
        </w:rPr>
        <w:t>21</w:t>
      </w:r>
      <w:r w:rsidRPr="001655C3">
        <w:rPr>
          <w:color w:val="000000" w:themeColor="text1"/>
        </w:rPr>
        <w:t xml:space="preserve">(03), 267–297. </w:t>
      </w:r>
      <w:r w:rsidR="003641FE" w:rsidRPr="001655C3">
        <w:rPr>
          <w:rStyle w:val="Hyperlink"/>
          <w:color w:val="000000" w:themeColor="text1"/>
          <w:u w:val="none"/>
        </w:rPr>
        <w:t>https://doi.org/10.1093/pan/mps028</w:t>
      </w:r>
    </w:p>
    <w:p w14:paraId="732B51FF" w14:textId="3D1F1CE6" w:rsidR="00215D5A" w:rsidRDefault="00215D5A" w:rsidP="0091309D">
      <w:pPr>
        <w:pStyle w:val="NormalWeb"/>
        <w:numPr>
          <w:ilvl w:val="0"/>
          <w:numId w:val="4"/>
        </w:numPr>
        <w:spacing w:before="0" w:beforeAutospacing="0" w:after="0" w:afterAutospacing="0" w:line="480" w:lineRule="auto"/>
        <w:jc w:val="both"/>
      </w:pPr>
      <w:proofErr w:type="spellStart"/>
      <w:r>
        <w:t>Koleva</w:t>
      </w:r>
      <w:proofErr w:type="spellEnd"/>
      <w:r>
        <w:t xml:space="preserve">, S. P., Graham, J., </w:t>
      </w:r>
      <w:proofErr w:type="spellStart"/>
      <w:r>
        <w:t>Iver</w:t>
      </w:r>
      <w:proofErr w:type="spellEnd"/>
      <w:r>
        <w:t xml:space="preserve">, R., Ditto, P. H., &amp; </w:t>
      </w:r>
      <w:proofErr w:type="spellStart"/>
      <w:r>
        <w:t>Haidt</w:t>
      </w:r>
      <w:proofErr w:type="spellEnd"/>
      <w:r>
        <w:t xml:space="preserve">, J. (2012). Tracing the threads: How five moral concerns (especially Purity) help explain culture war attitudes. </w:t>
      </w:r>
      <w:r w:rsidRPr="00215D5A">
        <w:rPr>
          <w:i/>
        </w:rPr>
        <w:t>Journal of Research in Personality, 46</w:t>
      </w:r>
      <w:r>
        <w:t xml:space="preserve">(2), 184-194. </w:t>
      </w:r>
      <w:r w:rsidR="001655C3" w:rsidRPr="001655C3">
        <w:rPr>
          <w:rStyle w:val="Hyperlink"/>
          <w:color w:val="000000" w:themeColor="text1"/>
          <w:u w:val="none"/>
        </w:rPr>
        <w:t>https://doi.org/</w:t>
      </w:r>
      <w:r w:rsidR="001655C3">
        <w:rPr>
          <w:rStyle w:val="Hyperlink"/>
          <w:color w:val="000000" w:themeColor="text1"/>
          <w:u w:val="none"/>
        </w:rPr>
        <w:t>1</w:t>
      </w:r>
      <w:r>
        <w:t>0.1016/j/jrp.2012.01.006</w:t>
      </w:r>
    </w:p>
    <w:p w14:paraId="0276A1CB" w14:textId="47BF5912" w:rsidR="00215D5A" w:rsidRPr="0091309D" w:rsidRDefault="0089334C" w:rsidP="0091309D">
      <w:pPr>
        <w:pStyle w:val="NormalWeb"/>
        <w:numPr>
          <w:ilvl w:val="0"/>
          <w:numId w:val="4"/>
        </w:numPr>
        <w:spacing w:before="0" w:beforeAutospacing="0" w:after="0" w:afterAutospacing="0" w:line="480" w:lineRule="auto"/>
        <w:jc w:val="both"/>
      </w:pPr>
      <w:proofErr w:type="spellStart"/>
      <w:r w:rsidRPr="0089334C">
        <w:rPr>
          <w:rFonts w:eastAsiaTheme="minorEastAsia"/>
          <w:color w:val="000000"/>
        </w:rPr>
        <w:t>Kertzer</w:t>
      </w:r>
      <w:proofErr w:type="spellEnd"/>
      <w:r w:rsidRPr="0089334C">
        <w:rPr>
          <w:rFonts w:eastAsiaTheme="minorEastAsia"/>
          <w:color w:val="000000"/>
        </w:rPr>
        <w:t xml:space="preserve">, J. D., Powers, K. E., </w:t>
      </w:r>
      <w:proofErr w:type="spellStart"/>
      <w:r w:rsidRPr="0089334C">
        <w:rPr>
          <w:rFonts w:eastAsiaTheme="minorEastAsia"/>
          <w:color w:val="000000"/>
        </w:rPr>
        <w:t>Rathbun</w:t>
      </w:r>
      <w:proofErr w:type="spellEnd"/>
      <w:r w:rsidRPr="0089334C">
        <w:rPr>
          <w:rFonts w:eastAsiaTheme="minorEastAsia"/>
          <w:color w:val="000000"/>
        </w:rPr>
        <w:t xml:space="preserve">, B. C., &amp; </w:t>
      </w:r>
      <w:proofErr w:type="spellStart"/>
      <w:r w:rsidRPr="0089334C">
        <w:rPr>
          <w:rFonts w:eastAsiaTheme="minorEastAsia"/>
          <w:color w:val="000000"/>
        </w:rPr>
        <w:t>Iyer</w:t>
      </w:r>
      <w:proofErr w:type="spellEnd"/>
      <w:r w:rsidRPr="0089334C">
        <w:rPr>
          <w:rFonts w:eastAsiaTheme="minorEastAsia"/>
          <w:color w:val="000000"/>
        </w:rPr>
        <w:t xml:space="preserve">, R. (2014). Moral support: how moral values shape foreign policy attitudes. </w:t>
      </w:r>
      <w:r w:rsidRPr="0089334C">
        <w:rPr>
          <w:rFonts w:eastAsiaTheme="minorEastAsia"/>
          <w:i/>
          <w:color w:val="000000"/>
        </w:rPr>
        <w:t>The Journal of Politics, 76</w:t>
      </w:r>
      <w:r w:rsidRPr="0089334C">
        <w:rPr>
          <w:rFonts w:eastAsiaTheme="minorEastAsia"/>
          <w:color w:val="000000"/>
        </w:rPr>
        <w:t xml:space="preserve"> (3), 825–840.</w:t>
      </w:r>
      <w:r>
        <w:rPr>
          <w:rFonts w:eastAsiaTheme="minorEastAsia"/>
          <w:color w:val="000000"/>
        </w:rPr>
        <w:t xml:space="preserve"> </w:t>
      </w:r>
      <w:r w:rsidR="0091309D" w:rsidRPr="0091309D">
        <w:rPr>
          <w:rStyle w:val="Hyperlink"/>
          <w:color w:val="000000" w:themeColor="text1"/>
          <w:u w:val="none"/>
        </w:rPr>
        <w:t>https://doi.org/</w:t>
      </w:r>
      <w:r w:rsidR="0091309D" w:rsidRPr="0091309D">
        <w:rPr>
          <w:rStyle w:val="Hyperlink"/>
          <w:rFonts w:eastAsiaTheme="minorEastAsia"/>
          <w:color w:val="000000" w:themeColor="text1"/>
          <w:u w:val="none"/>
        </w:rPr>
        <w:t>10.1017/S0022381614000073</w:t>
      </w:r>
    </w:p>
    <w:p w14:paraId="3A3EB33D" w14:textId="77777777" w:rsidR="0091309D" w:rsidRPr="0089334C" w:rsidRDefault="0091309D" w:rsidP="0091309D">
      <w:pPr>
        <w:pStyle w:val="NormalWeb"/>
        <w:spacing w:before="0" w:beforeAutospacing="0" w:after="0" w:afterAutospacing="0" w:line="480" w:lineRule="auto"/>
        <w:jc w:val="both"/>
      </w:pPr>
    </w:p>
    <w:p w14:paraId="64F7AA67" w14:textId="77777777" w:rsidR="00B6424A" w:rsidRDefault="00B6424A" w:rsidP="0091309D">
      <w:pPr>
        <w:spacing w:after="0" w:line="480" w:lineRule="auto"/>
        <w:jc w:val="both"/>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References</w:t>
      </w:r>
    </w:p>
    <w:p w14:paraId="1118B7EB" w14:textId="77777777" w:rsidR="00FC1643" w:rsidRDefault="00FC1643" w:rsidP="0091309D">
      <w:pPr>
        <w:pStyle w:val="NormalWeb"/>
        <w:spacing w:before="0" w:beforeAutospacing="0" w:after="0" w:afterAutospacing="0" w:line="480" w:lineRule="auto"/>
        <w:ind w:left="475" w:hanging="475"/>
        <w:jc w:val="both"/>
      </w:pPr>
      <w:r>
        <w:lastRenderedPageBreak/>
        <w:t xml:space="preserve">Graham, J., </w:t>
      </w:r>
      <w:proofErr w:type="spellStart"/>
      <w:r>
        <w:t>Haidt</w:t>
      </w:r>
      <w:proofErr w:type="spellEnd"/>
      <w:r>
        <w:t xml:space="preserve">,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7C547414" w14:textId="77777777" w:rsidR="00FC1643" w:rsidRDefault="00FC1643" w:rsidP="0091309D">
      <w:pPr>
        <w:pStyle w:val="NormalWeb"/>
        <w:spacing w:before="0" w:beforeAutospacing="0" w:after="0" w:afterAutospacing="0" w:line="480" w:lineRule="auto"/>
        <w:ind w:left="475" w:hanging="475"/>
        <w:jc w:val="both"/>
      </w:pPr>
      <w:r>
        <w:t xml:space="preserve">Graham, J., </w:t>
      </w:r>
      <w:proofErr w:type="spellStart"/>
      <w:r>
        <w:t>Nosek</w:t>
      </w:r>
      <w:proofErr w:type="spellEnd"/>
      <w:r>
        <w:t xml:space="preserve">, B. A., </w:t>
      </w:r>
      <w:proofErr w:type="spellStart"/>
      <w:r>
        <w:t>Haidt</w:t>
      </w:r>
      <w:proofErr w:type="spellEnd"/>
      <w:r>
        <w:t xml:space="preserve">, J., </w:t>
      </w:r>
      <w:proofErr w:type="spellStart"/>
      <w:r>
        <w:t>Iyer</w:t>
      </w:r>
      <w:proofErr w:type="spellEnd"/>
      <w:r>
        <w:t xml:space="preserve">, R., </w:t>
      </w:r>
      <w:proofErr w:type="spellStart"/>
      <w:r>
        <w:t>Koleva</w:t>
      </w:r>
      <w:proofErr w:type="spellEnd"/>
      <w:r>
        <w:t xml:space="preserve">, S., &amp; Ditto, P. H. (2011). Mapping the moral domain. </w:t>
      </w:r>
      <w:r>
        <w:rPr>
          <w:i/>
          <w:iCs/>
        </w:rPr>
        <w:t>Journal of Personality and Social Psychology</w:t>
      </w:r>
      <w:r>
        <w:t xml:space="preserve">, </w:t>
      </w:r>
      <w:r>
        <w:rPr>
          <w:i/>
          <w:iCs/>
        </w:rPr>
        <w:t>101</w:t>
      </w:r>
      <w:r>
        <w:t>(2), 366–385. https://doi.org/10.1037/a0021847</w:t>
      </w:r>
    </w:p>
    <w:p w14:paraId="4EF62EEE" w14:textId="77777777" w:rsidR="00FC1643" w:rsidRDefault="00FC1643" w:rsidP="0091309D">
      <w:pPr>
        <w:pStyle w:val="NormalWeb"/>
        <w:spacing w:before="0" w:beforeAutospacing="0" w:after="0" w:afterAutospacing="0" w:line="480" w:lineRule="auto"/>
        <w:ind w:left="475" w:hanging="475"/>
        <w:jc w:val="both"/>
      </w:pPr>
      <w:proofErr w:type="spellStart"/>
      <w:r>
        <w:t>Haidt</w:t>
      </w:r>
      <w:proofErr w:type="spellEnd"/>
      <w:r>
        <w:t xml:space="preserve">, J., &amp; Graham, J. (2007). When Morality Opposes Justice: Conservatives Have Moral Intuitions that Liberals may not </w:t>
      </w:r>
      <w:proofErr w:type="gramStart"/>
      <w:r>
        <w:t>Recognize</w:t>
      </w:r>
      <w:proofErr w:type="gramEnd"/>
      <w:r>
        <w:t xml:space="preserve">. </w:t>
      </w:r>
      <w:r>
        <w:rPr>
          <w:i/>
          <w:iCs/>
        </w:rPr>
        <w:t>Social Justice Research</w:t>
      </w:r>
      <w:r>
        <w:t xml:space="preserve">, </w:t>
      </w:r>
      <w:r>
        <w:rPr>
          <w:i/>
          <w:iCs/>
        </w:rPr>
        <w:t>20</w:t>
      </w:r>
      <w:r>
        <w:t>(1), 98–116. https://doi.org/10.1007/s11211-007-0034-z</w:t>
      </w:r>
    </w:p>
    <w:p w14:paraId="5573507A" w14:textId="77777777" w:rsidR="00FC1643" w:rsidRDefault="00FC1643" w:rsidP="0091309D">
      <w:pPr>
        <w:pStyle w:val="NormalWeb"/>
        <w:spacing w:before="0" w:beforeAutospacing="0" w:after="0" w:afterAutospacing="0" w:line="480" w:lineRule="auto"/>
        <w:ind w:left="475" w:hanging="475"/>
        <w:jc w:val="both"/>
      </w:pPr>
      <w:proofErr w:type="spellStart"/>
      <w:r>
        <w:t>Tausczik</w:t>
      </w:r>
      <w:proofErr w:type="spellEnd"/>
      <w:r>
        <w:t xml:space="preserve">, Y. R., &amp; </w:t>
      </w:r>
      <w:proofErr w:type="spellStart"/>
      <w:r>
        <w:t>Pennebaker</w:t>
      </w:r>
      <w:proofErr w:type="spellEnd"/>
      <w:r>
        <w:t xml:space="preserve">, J. W. (2010). The Psychological Meaning of Words: LIWC and Computerized Text Analysis Methods. </w:t>
      </w:r>
      <w:r>
        <w:rPr>
          <w:i/>
          <w:iCs/>
        </w:rPr>
        <w:t>Journal of Language and Social Psychology</w:t>
      </w:r>
      <w:r>
        <w:t xml:space="preserve">, </w:t>
      </w:r>
      <w:r>
        <w:rPr>
          <w:i/>
          <w:iCs/>
        </w:rPr>
        <w:t>29</w:t>
      </w:r>
      <w:r>
        <w:t>(1), 24–54. https://doi.org/10.1177/0261927X09351676</w:t>
      </w:r>
    </w:p>
    <w:p w14:paraId="12C8EAD2" w14:textId="77777777" w:rsidR="0091309D" w:rsidRDefault="0091309D" w:rsidP="0091309D">
      <w:pPr>
        <w:pStyle w:val="NormalWeb"/>
        <w:spacing w:before="0" w:beforeAutospacing="0" w:after="0" w:afterAutospacing="0" w:line="480" w:lineRule="auto"/>
        <w:jc w:val="both"/>
      </w:pPr>
    </w:p>
    <w:p w14:paraId="02C66D20" w14:textId="7C2FE9C9" w:rsidR="008D235F" w:rsidRPr="008D235F" w:rsidRDefault="00276424" w:rsidP="0091309D">
      <w:pPr>
        <w:spacing w:after="0" w:line="480" w:lineRule="auto"/>
        <w:jc w:val="both"/>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 xml:space="preserve">Data Exemplar </w:t>
      </w:r>
    </w:p>
    <w:p w14:paraId="376F8F03" w14:textId="68472809" w:rsidR="008D235F" w:rsidRDefault="008D235F" w:rsidP="0091309D">
      <w:pPr>
        <w:spacing w:after="0" w:line="480" w:lineRule="auto"/>
        <w:jc w:val="both"/>
        <w:rPr>
          <w:rFonts w:ascii="Times New Roman" w:hAnsi="Times New Roman" w:cs="Times New Roman"/>
          <w:sz w:val="24"/>
          <w:szCs w:val="24"/>
          <w:lang w:val="en-US"/>
        </w:rPr>
      </w:pPr>
      <w:r w:rsidRPr="008D235F">
        <w:rPr>
          <w:rFonts w:ascii="Times New Roman" w:hAnsi="Times New Roman" w:cs="Times New Roman"/>
          <w:b/>
          <w:sz w:val="24"/>
          <w:szCs w:val="24"/>
          <w:lang w:val="en-US"/>
        </w:rPr>
        <w:t xml:space="preserve">Data collected by: </w:t>
      </w:r>
      <w:r w:rsidR="00276424">
        <w:rPr>
          <w:rFonts w:ascii="Times New Roman" w:hAnsi="Times New Roman" w:cs="Times New Roman"/>
          <w:sz w:val="24"/>
          <w:szCs w:val="24"/>
          <w:lang w:val="en-US"/>
        </w:rPr>
        <w:t xml:space="preserve">William E. </w:t>
      </w:r>
      <w:proofErr w:type="spellStart"/>
      <w:r w:rsidR="00276424">
        <w:rPr>
          <w:rFonts w:ascii="Times New Roman" w:hAnsi="Times New Roman" w:cs="Times New Roman"/>
          <w:sz w:val="24"/>
          <w:szCs w:val="24"/>
          <w:lang w:val="en-US"/>
        </w:rPr>
        <w:t>Padfield</w:t>
      </w:r>
      <w:proofErr w:type="spellEnd"/>
      <w:r w:rsidR="00276424">
        <w:rPr>
          <w:rFonts w:ascii="Times New Roman" w:hAnsi="Times New Roman" w:cs="Times New Roman"/>
          <w:sz w:val="24"/>
          <w:szCs w:val="24"/>
          <w:lang w:val="en-US"/>
        </w:rPr>
        <w:t xml:space="preserve"> </w:t>
      </w:r>
    </w:p>
    <w:p w14:paraId="5540E6A3" w14:textId="5CB98E38" w:rsidR="00DC2EA3" w:rsidRDefault="00DC2EA3"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includes thirty congressional speeches </w:t>
      </w:r>
      <w:r w:rsidR="0058479B">
        <w:rPr>
          <w:rFonts w:ascii="Times New Roman" w:hAnsi="Times New Roman" w:cs="Times New Roman"/>
          <w:sz w:val="24"/>
          <w:szCs w:val="24"/>
          <w:lang w:val="en-US"/>
        </w:rPr>
        <w:t xml:space="preserve">covering the nature of immigration </w:t>
      </w:r>
      <w:r>
        <w:rPr>
          <w:rFonts w:ascii="Times New Roman" w:hAnsi="Times New Roman" w:cs="Times New Roman"/>
          <w:sz w:val="24"/>
          <w:szCs w:val="24"/>
          <w:lang w:val="en-US"/>
        </w:rPr>
        <w:t xml:space="preserve">given to the House and Senate </w:t>
      </w:r>
      <w:r w:rsidR="0058479B">
        <w:rPr>
          <w:rFonts w:ascii="Times New Roman" w:hAnsi="Times New Roman" w:cs="Times New Roman"/>
          <w:sz w:val="24"/>
          <w:szCs w:val="24"/>
          <w:lang w:val="en-US"/>
        </w:rPr>
        <w:t>in more recent (2017 and later) months. These speeches were coded by political party, Republican or Democrat, to allow for a similar moral analysis as described above, as political lean is expected to influen</w:t>
      </w:r>
      <w:r w:rsidR="0091309D">
        <w:rPr>
          <w:rFonts w:ascii="Times New Roman" w:hAnsi="Times New Roman" w:cs="Times New Roman"/>
          <w:sz w:val="24"/>
          <w:szCs w:val="24"/>
          <w:lang w:val="en-US"/>
        </w:rPr>
        <w:t>ce speech and writing patterns.</w:t>
      </w:r>
    </w:p>
    <w:p w14:paraId="69A43CB3" w14:textId="77777777" w:rsidR="0091309D" w:rsidRDefault="0091309D" w:rsidP="0091309D">
      <w:pPr>
        <w:spacing w:after="0" w:line="480" w:lineRule="auto"/>
        <w:jc w:val="both"/>
        <w:rPr>
          <w:rFonts w:ascii="Times New Roman" w:hAnsi="Times New Roman" w:cs="Times New Roman"/>
          <w:sz w:val="24"/>
          <w:szCs w:val="24"/>
          <w:lang w:val="en-US"/>
        </w:rPr>
      </w:pPr>
    </w:p>
    <w:p w14:paraId="5208B224" w14:textId="715427B3" w:rsidR="00B713A1" w:rsidRDefault="00B713A1" w:rsidP="0091309D">
      <w:pPr>
        <w:spacing w:after="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Exemplar 1</w:t>
      </w:r>
    </w:p>
    <w:p w14:paraId="69F79B7C" w14:textId="32A6E0D3" w:rsidR="00B713A1" w:rsidRPr="008D235F" w:rsidRDefault="00B713A1" w:rsidP="0091309D">
      <w:pPr>
        <w:spacing w:after="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Immigration and Political Party</w:t>
      </w:r>
    </w:p>
    <w:p w14:paraId="0C512A6E" w14:textId="77777777" w:rsidR="00B6424A" w:rsidRDefault="00B713A1"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Another application of Moral Foundations Theory would be to examine current political trending topics to determine if there are differences in moral speech across political party. </w:t>
      </w:r>
      <w:r>
        <w:rPr>
          <w:rFonts w:ascii="Times New Roman" w:hAnsi="Times New Roman" w:cs="Times New Roman"/>
          <w:sz w:val="24"/>
          <w:szCs w:val="24"/>
          <w:lang w:val="en-US"/>
        </w:rPr>
        <w:lastRenderedPageBreak/>
        <w:t>Immigration has always been a contested topic and with the current political climate, this topic appeared to be an apt area to explore speech and discourse patterns for distinctions between Republican and Democratic Congress</w:t>
      </w:r>
      <w:r w:rsidR="004F05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people. </w:t>
      </w:r>
      <w:r w:rsidR="004F0511">
        <w:rPr>
          <w:rFonts w:ascii="Times New Roman" w:hAnsi="Times New Roman" w:cs="Times New Roman"/>
          <w:sz w:val="24"/>
          <w:szCs w:val="24"/>
          <w:lang w:val="en-US"/>
        </w:rPr>
        <w:t xml:space="preserve">Given the research on Moral Foundations Theory, we might expect to find that Democratic speakers to use more individualizing foundations of </w:t>
      </w:r>
      <w:r w:rsidR="004F0511">
        <w:rPr>
          <w:rFonts w:ascii="Times New Roman" w:hAnsi="Times New Roman" w:cs="Times New Roman"/>
          <w:i/>
          <w:sz w:val="24"/>
          <w:szCs w:val="24"/>
          <w:lang w:val="en-US"/>
        </w:rPr>
        <w:t xml:space="preserve">harm/care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fairness/reciprocity</w:t>
      </w:r>
      <w:r w:rsidR="004F0511">
        <w:rPr>
          <w:rFonts w:ascii="Times New Roman" w:hAnsi="Times New Roman" w:cs="Times New Roman"/>
          <w:sz w:val="24"/>
          <w:szCs w:val="24"/>
          <w:lang w:val="en-US"/>
        </w:rPr>
        <w:t xml:space="preserve">, while the Republican speakers to use more </w:t>
      </w:r>
      <w:r w:rsidR="004F0511">
        <w:rPr>
          <w:rFonts w:ascii="Times New Roman" w:hAnsi="Times New Roman" w:cs="Times New Roman"/>
          <w:i/>
          <w:sz w:val="24"/>
          <w:szCs w:val="24"/>
          <w:lang w:val="en-US"/>
        </w:rPr>
        <w:t>binding</w:t>
      </w:r>
      <w:r w:rsidR="004F0511">
        <w:rPr>
          <w:rFonts w:ascii="Times New Roman" w:hAnsi="Times New Roman" w:cs="Times New Roman"/>
          <w:sz w:val="24"/>
          <w:szCs w:val="24"/>
          <w:lang w:val="en-US"/>
        </w:rPr>
        <w:t xml:space="preserve"> foundations such as </w:t>
      </w:r>
      <w:proofErr w:type="spellStart"/>
      <w:r w:rsidR="004F0511">
        <w:rPr>
          <w:rFonts w:ascii="Times New Roman" w:hAnsi="Times New Roman" w:cs="Times New Roman"/>
          <w:i/>
          <w:sz w:val="24"/>
          <w:szCs w:val="24"/>
          <w:lang w:val="en-US"/>
        </w:rPr>
        <w:t>ingroup</w:t>
      </w:r>
      <w:proofErr w:type="spellEnd"/>
      <w:r w:rsidR="004F0511">
        <w:rPr>
          <w:rFonts w:ascii="Times New Roman" w:hAnsi="Times New Roman" w:cs="Times New Roman"/>
          <w:i/>
          <w:sz w:val="24"/>
          <w:szCs w:val="24"/>
          <w:lang w:val="en-US"/>
        </w:rPr>
        <w:t>/loyalty</w:t>
      </w:r>
      <w:r w:rsidR="004F0511">
        <w:rPr>
          <w:rFonts w:ascii="Times New Roman" w:hAnsi="Times New Roman" w:cs="Times New Roman"/>
          <w:sz w:val="24"/>
          <w:szCs w:val="24"/>
          <w:lang w:val="en-US"/>
        </w:rPr>
        <w:t xml:space="preserve">, </w:t>
      </w:r>
      <w:r w:rsidR="004F0511">
        <w:rPr>
          <w:rFonts w:ascii="Times New Roman" w:hAnsi="Times New Roman" w:cs="Times New Roman"/>
          <w:i/>
          <w:sz w:val="24"/>
          <w:szCs w:val="24"/>
          <w:lang w:val="en-US"/>
        </w:rPr>
        <w:t xml:space="preserve">authority/respect,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purity/sanctity</w:t>
      </w:r>
      <w:r w:rsidR="004F0511">
        <w:rPr>
          <w:rFonts w:ascii="Times New Roman" w:hAnsi="Times New Roman" w:cs="Times New Roman"/>
          <w:sz w:val="24"/>
          <w:szCs w:val="24"/>
          <w:lang w:val="en-US"/>
        </w:rPr>
        <w:t xml:space="preserve">. </w:t>
      </w:r>
    </w:p>
    <w:p w14:paraId="5591E976" w14:textId="77777777" w:rsidR="0091309D" w:rsidRDefault="0091309D" w:rsidP="0091309D">
      <w:pPr>
        <w:spacing w:after="0" w:line="480" w:lineRule="auto"/>
        <w:jc w:val="both"/>
        <w:rPr>
          <w:rFonts w:ascii="Times New Roman" w:hAnsi="Times New Roman" w:cs="Times New Roman"/>
          <w:sz w:val="24"/>
          <w:szCs w:val="24"/>
          <w:lang w:val="en-US"/>
        </w:rPr>
      </w:pPr>
    </w:p>
    <w:p w14:paraId="651ECF14" w14:textId="71F483B5" w:rsidR="00DE15A0" w:rsidRPr="008D235F" w:rsidRDefault="00DE15A0" w:rsidP="0091309D">
      <w:pPr>
        <w:spacing w:after="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About the Dataset</w:t>
      </w:r>
    </w:p>
    <w:p w14:paraId="2D54DFC1" w14:textId="58281682" w:rsidR="004F0511" w:rsidRDefault="004F0511" w:rsidP="0091309D">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provided gives you an opportunity to try a word frequency analysis to determine if these differences exist between parties. </w:t>
      </w:r>
      <w:r w:rsidR="00B6424A">
        <w:rPr>
          <w:rFonts w:ascii="Times New Roman" w:hAnsi="Times New Roman" w:cs="Times New Roman"/>
          <w:sz w:val="24"/>
          <w:szCs w:val="24"/>
          <w:lang w:val="en-US"/>
        </w:rPr>
        <w:t xml:space="preserve">The </w:t>
      </w:r>
      <w:r w:rsidR="00B6424A">
        <w:rPr>
          <w:rFonts w:ascii="Times New Roman" w:hAnsi="Times New Roman" w:cs="Times New Roman"/>
          <w:b/>
          <w:sz w:val="24"/>
          <w:szCs w:val="24"/>
          <w:lang w:val="en-US"/>
        </w:rPr>
        <w:t>Source</w:t>
      </w:r>
      <w:r w:rsidR="00B6424A">
        <w:rPr>
          <w:rFonts w:ascii="Times New Roman" w:hAnsi="Times New Roman" w:cs="Times New Roman"/>
          <w:sz w:val="24"/>
          <w:szCs w:val="24"/>
          <w:lang w:val="en-US"/>
        </w:rPr>
        <w:t xml:space="preserve"> column includes the political party of the original speaker, </w:t>
      </w:r>
      <w:r w:rsidR="00DE15A0">
        <w:rPr>
          <w:rFonts w:ascii="Times New Roman" w:hAnsi="Times New Roman" w:cs="Times New Roman"/>
          <w:sz w:val="24"/>
          <w:szCs w:val="24"/>
          <w:lang w:val="en-US"/>
        </w:rPr>
        <w:t xml:space="preserve">and the </w:t>
      </w:r>
      <w:proofErr w:type="spellStart"/>
      <w:proofErr w:type="gramStart"/>
      <w:r w:rsidR="00DE15A0">
        <w:rPr>
          <w:rFonts w:ascii="Times New Roman" w:hAnsi="Times New Roman" w:cs="Times New Roman"/>
          <w:b/>
          <w:sz w:val="24"/>
          <w:szCs w:val="24"/>
          <w:lang w:val="en-US"/>
        </w:rPr>
        <w:t>Url</w:t>
      </w:r>
      <w:proofErr w:type="spellEnd"/>
      <w:proofErr w:type="gramEnd"/>
      <w:r w:rsidR="00DE15A0">
        <w:rPr>
          <w:rFonts w:ascii="Times New Roman" w:hAnsi="Times New Roman" w:cs="Times New Roman"/>
          <w:b/>
          <w:i/>
          <w:sz w:val="24"/>
          <w:szCs w:val="24"/>
          <w:lang w:val="en-US"/>
        </w:rPr>
        <w:t xml:space="preserve"> </w:t>
      </w:r>
      <w:r w:rsidR="00DE15A0">
        <w:rPr>
          <w:rFonts w:ascii="Times New Roman" w:hAnsi="Times New Roman" w:cs="Times New Roman"/>
          <w:sz w:val="24"/>
          <w:szCs w:val="24"/>
          <w:lang w:val="en-US"/>
        </w:rPr>
        <w:t xml:space="preserve">column includes a link to the Library of Congress website where the data was found. The </w:t>
      </w:r>
      <w:r w:rsidR="00DE15A0">
        <w:rPr>
          <w:rFonts w:ascii="Times New Roman" w:hAnsi="Times New Roman" w:cs="Times New Roman"/>
          <w:b/>
          <w:sz w:val="24"/>
          <w:szCs w:val="24"/>
          <w:lang w:val="en-US"/>
        </w:rPr>
        <w:t>Text</w:t>
      </w:r>
      <w:r w:rsidR="00DE15A0">
        <w:rPr>
          <w:rFonts w:ascii="Times New Roman" w:hAnsi="Times New Roman" w:cs="Times New Roman"/>
          <w:sz w:val="24"/>
          <w:szCs w:val="24"/>
          <w:lang w:val="en-US"/>
        </w:rPr>
        <w:t xml:space="preserve"> column is the unprocessed data from the Library of Congress that you would use to start your analysis. </w:t>
      </w:r>
    </w:p>
    <w:p w14:paraId="59B63C04" w14:textId="77777777" w:rsidR="0091309D" w:rsidRPr="00DE15A0" w:rsidRDefault="0091309D" w:rsidP="0091309D">
      <w:pPr>
        <w:spacing w:after="0" w:line="480" w:lineRule="auto"/>
        <w:jc w:val="both"/>
        <w:rPr>
          <w:rFonts w:ascii="Times New Roman" w:hAnsi="Times New Roman" w:cs="Times New Roman"/>
          <w:sz w:val="24"/>
          <w:szCs w:val="24"/>
          <w:lang w:val="en-US"/>
        </w:rPr>
      </w:pPr>
    </w:p>
    <w:p w14:paraId="3C97E4C6" w14:textId="77777777" w:rsidR="008D235F" w:rsidRPr="008D235F" w:rsidRDefault="008D235F" w:rsidP="0091309D">
      <w:pPr>
        <w:spacing w:after="0" w:line="480" w:lineRule="auto"/>
        <w:jc w:val="both"/>
        <w:rPr>
          <w:rFonts w:ascii="Calibri" w:eastAsia="Calibri" w:hAnsi="Calibri" w:cs="Times New Roman"/>
          <w:b/>
          <w:sz w:val="32"/>
          <w:szCs w:val="32"/>
          <w:lang w:val="en-US"/>
        </w:rPr>
      </w:pPr>
      <w:r w:rsidRPr="008D235F">
        <w:rPr>
          <w:rFonts w:ascii="Calibri" w:eastAsia="Calibri" w:hAnsi="Calibri" w:cs="Times New Roman"/>
          <w:b/>
          <w:sz w:val="32"/>
          <w:szCs w:val="32"/>
          <w:lang w:val="en-US"/>
        </w:rPr>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8D235F" w14:paraId="5DA8C4B1" w14:textId="77777777" w:rsidTr="008D235F">
        <w:trPr>
          <w:trHeight w:val="576"/>
        </w:trPr>
        <w:tc>
          <w:tcPr>
            <w:tcW w:w="1093" w:type="pct"/>
          </w:tcPr>
          <w:p w14:paraId="2A306589" w14:textId="77777777" w:rsidR="008D235F" w:rsidRPr="008D235F" w:rsidRDefault="008D235F" w:rsidP="0091309D">
            <w:pPr>
              <w:spacing w:after="0" w:line="480" w:lineRule="auto"/>
              <w:jc w:val="both"/>
              <w:rPr>
                <w:b/>
                <w:sz w:val="24"/>
                <w:szCs w:val="24"/>
                <w:lang w:val="en-US"/>
              </w:rPr>
            </w:pPr>
            <w:r w:rsidRPr="008D235F">
              <w:rPr>
                <w:b/>
                <w:sz w:val="24"/>
                <w:szCs w:val="24"/>
                <w:lang w:val="en-US"/>
              </w:rPr>
              <w:t>Metadata Field</w:t>
            </w:r>
          </w:p>
          <w:p w14:paraId="1DB3F7F0" w14:textId="77777777" w:rsidR="008D235F" w:rsidRPr="008D235F" w:rsidRDefault="008D235F" w:rsidP="0091309D">
            <w:pPr>
              <w:spacing w:after="0" w:line="480" w:lineRule="auto"/>
              <w:jc w:val="both"/>
              <w:rPr>
                <w:b/>
                <w:sz w:val="24"/>
                <w:szCs w:val="24"/>
                <w:lang w:val="en-US"/>
              </w:rPr>
            </w:pPr>
          </w:p>
        </w:tc>
        <w:tc>
          <w:tcPr>
            <w:tcW w:w="1482" w:type="pct"/>
          </w:tcPr>
          <w:p w14:paraId="1C3B6A63" w14:textId="77777777" w:rsidR="008D235F" w:rsidRPr="008D235F" w:rsidRDefault="008D235F" w:rsidP="0091309D">
            <w:pPr>
              <w:spacing w:after="0" w:line="480" w:lineRule="auto"/>
              <w:jc w:val="both"/>
              <w:rPr>
                <w:b/>
                <w:sz w:val="24"/>
                <w:szCs w:val="24"/>
                <w:lang w:val="en-US"/>
              </w:rPr>
            </w:pPr>
            <w:r w:rsidRPr="008D235F">
              <w:rPr>
                <w:b/>
                <w:sz w:val="24"/>
                <w:szCs w:val="24"/>
                <w:lang w:val="en-US"/>
              </w:rPr>
              <w:t>Description/explanation</w:t>
            </w:r>
          </w:p>
          <w:p w14:paraId="2E6D1449" w14:textId="77777777" w:rsidR="008D235F" w:rsidRPr="008D235F" w:rsidRDefault="008D235F" w:rsidP="0091309D">
            <w:pPr>
              <w:spacing w:after="0" w:line="480" w:lineRule="auto"/>
              <w:jc w:val="both"/>
              <w:rPr>
                <w:b/>
                <w:sz w:val="24"/>
                <w:szCs w:val="24"/>
                <w:lang w:val="en-US"/>
              </w:rPr>
            </w:pPr>
          </w:p>
        </w:tc>
        <w:tc>
          <w:tcPr>
            <w:tcW w:w="2425" w:type="pct"/>
          </w:tcPr>
          <w:p w14:paraId="29AFF077" w14:textId="77777777" w:rsidR="008D235F" w:rsidRPr="008D235F" w:rsidRDefault="008D235F" w:rsidP="0091309D">
            <w:pPr>
              <w:spacing w:after="0" w:line="480" w:lineRule="auto"/>
              <w:jc w:val="both"/>
              <w:rPr>
                <w:b/>
                <w:sz w:val="24"/>
                <w:szCs w:val="24"/>
                <w:lang w:val="en-US"/>
              </w:rPr>
            </w:pPr>
            <w:r w:rsidRPr="008D235F">
              <w:rPr>
                <w:b/>
                <w:sz w:val="24"/>
                <w:szCs w:val="24"/>
                <w:lang w:val="en-US"/>
              </w:rPr>
              <w:t>To be completed by Contributor</w:t>
            </w:r>
          </w:p>
        </w:tc>
      </w:tr>
      <w:tr w:rsidR="008D235F" w:rsidRPr="008D235F" w14:paraId="070A8883" w14:textId="77777777" w:rsidTr="008D235F">
        <w:trPr>
          <w:trHeight w:val="576"/>
        </w:trPr>
        <w:tc>
          <w:tcPr>
            <w:tcW w:w="1093" w:type="pct"/>
            <w:shd w:val="clear" w:color="auto" w:fill="F2DBDB" w:themeFill="accent2" w:themeFillTint="33"/>
          </w:tcPr>
          <w:p w14:paraId="2E8EB4BC" w14:textId="77777777" w:rsidR="008D235F" w:rsidRPr="008D235F" w:rsidRDefault="008D235F" w:rsidP="0091309D">
            <w:pPr>
              <w:spacing w:after="0" w:line="480" w:lineRule="auto"/>
              <w:jc w:val="both"/>
              <w:rPr>
                <w:rFonts w:ascii="Calibri" w:eastAsia="Calibri" w:hAnsi="Calibri" w:cs="Times New Roman"/>
                <w:lang w:val="en-US"/>
              </w:rPr>
            </w:pPr>
            <w:r w:rsidRPr="008D235F">
              <w:rPr>
                <w:rFonts w:ascii="Calibri" w:eastAsia="Calibri" w:hAnsi="Calibri" w:cs="Times New Roman"/>
                <w:lang w:val="en-US"/>
              </w:rPr>
              <w:t>Author /Contributor biographies</w:t>
            </w:r>
          </w:p>
        </w:tc>
        <w:tc>
          <w:tcPr>
            <w:tcW w:w="1482" w:type="pct"/>
            <w:shd w:val="clear" w:color="auto" w:fill="F2DBDB" w:themeFill="accent2" w:themeFillTint="33"/>
          </w:tcPr>
          <w:p w14:paraId="33B8627F" w14:textId="77777777" w:rsidR="008D235F" w:rsidRPr="008D235F" w:rsidRDefault="008D235F" w:rsidP="0091309D">
            <w:pPr>
              <w:spacing w:after="0" w:line="480" w:lineRule="auto"/>
              <w:jc w:val="both"/>
              <w:rPr>
                <w:rFonts w:ascii="Calibri" w:eastAsia="Calibri" w:hAnsi="Calibri" w:cs="Times New Roman"/>
                <w:lang w:val="en-US"/>
              </w:rPr>
            </w:pPr>
            <w:r w:rsidRPr="008D235F">
              <w:rPr>
                <w:rFonts w:ascii="Calibri" w:eastAsia="Calibri" w:hAnsi="Calibri" w:cs="Times New Roman"/>
                <w:lang w:val="en-US"/>
              </w:rPr>
              <w:t>Brief (&lt;150 words) academic biography of EACH author</w:t>
            </w:r>
          </w:p>
        </w:tc>
        <w:tc>
          <w:tcPr>
            <w:tcW w:w="2425" w:type="pct"/>
            <w:shd w:val="clear" w:color="auto" w:fill="F2DBDB" w:themeFill="accent2" w:themeFillTint="33"/>
          </w:tcPr>
          <w:p w14:paraId="43A75F94" w14:textId="139C4091" w:rsidR="008D235F" w:rsidRPr="008D235F" w:rsidRDefault="00881744" w:rsidP="0091309D">
            <w:pPr>
              <w:spacing w:after="0" w:line="480" w:lineRule="auto"/>
              <w:jc w:val="both"/>
              <w:rPr>
                <w:lang w:val="en-US"/>
              </w:rPr>
            </w:pPr>
            <w:r>
              <w:rPr>
                <w:lang w:val="en-US"/>
              </w:rPr>
              <w:t>Dr. Erin M. Buchanan is an Associate Professor of Quantitative Psychology at Missouri State University</w:t>
            </w:r>
            <w:r w:rsidR="00CA6D14">
              <w:rPr>
                <w:lang w:val="en-US"/>
              </w:rPr>
              <w:t xml:space="preserve">, and her research focuses on computational linguistics, statistics, and scientific practice. She received </w:t>
            </w:r>
            <w:r w:rsidR="00CA6D14">
              <w:rPr>
                <w:lang w:val="en-US"/>
              </w:rPr>
              <w:lastRenderedPageBreak/>
              <w:t xml:space="preserve">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w:t>
            </w:r>
            <w:r w:rsidR="00CA6D14" w:rsidRPr="00CA6D14">
              <w:rPr>
                <w:lang w:val="en-US"/>
              </w:rPr>
              <w:t>https://www.aggieerin.com/</w:t>
            </w:r>
            <w:r w:rsidR="00CA6D14">
              <w:rPr>
                <w:lang w:val="en-US"/>
              </w:rPr>
              <w:t>.</w:t>
            </w:r>
          </w:p>
        </w:tc>
      </w:tr>
      <w:tr w:rsidR="008D235F" w:rsidRPr="008D235F" w14:paraId="0B589592" w14:textId="77777777" w:rsidTr="008D235F">
        <w:trPr>
          <w:trHeight w:val="576"/>
        </w:trPr>
        <w:tc>
          <w:tcPr>
            <w:tcW w:w="1093" w:type="pct"/>
            <w:shd w:val="clear" w:color="auto" w:fill="F2DBDB" w:themeFill="accent2" w:themeFillTint="33"/>
          </w:tcPr>
          <w:p w14:paraId="3A23B19A" w14:textId="77777777" w:rsidR="008D235F" w:rsidRPr="008D235F" w:rsidRDefault="008D235F" w:rsidP="0091309D">
            <w:pPr>
              <w:spacing w:after="0" w:line="480" w:lineRule="auto"/>
              <w:jc w:val="both"/>
              <w:rPr>
                <w:lang w:val="en-US"/>
              </w:rPr>
            </w:pPr>
            <w:r w:rsidRPr="008D235F">
              <w:rPr>
                <w:lang w:val="en-US"/>
              </w:rPr>
              <w:lastRenderedPageBreak/>
              <w:t xml:space="preserve">Discipline(s) </w:t>
            </w:r>
          </w:p>
        </w:tc>
        <w:tc>
          <w:tcPr>
            <w:tcW w:w="1482" w:type="pct"/>
            <w:shd w:val="clear" w:color="auto" w:fill="F2DBDB" w:themeFill="accent2" w:themeFillTint="33"/>
          </w:tcPr>
          <w:p w14:paraId="06613AA3" w14:textId="77777777" w:rsidR="008D235F" w:rsidRPr="008D235F" w:rsidRDefault="008D235F" w:rsidP="0091309D">
            <w:pPr>
              <w:spacing w:after="0" w:line="480" w:lineRule="auto"/>
              <w:jc w:val="both"/>
              <w:rPr>
                <w:lang w:val="en-US"/>
              </w:rPr>
            </w:pPr>
            <w:proofErr w:type="gramStart"/>
            <w:r w:rsidRPr="008D235F">
              <w:rPr>
                <w:lang w:val="en-US"/>
              </w:rPr>
              <w:t>i.e</w:t>
            </w:r>
            <w:proofErr w:type="gramEnd"/>
            <w:r w:rsidRPr="008D235F">
              <w:rPr>
                <w:lang w:val="en-US"/>
              </w:rPr>
              <w:t>. Those disciplines covered by dataset and guides. A dataset may have multiple subject areas.</w:t>
            </w:r>
          </w:p>
        </w:tc>
        <w:tc>
          <w:tcPr>
            <w:tcW w:w="2425" w:type="pct"/>
            <w:shd w:val="clear" w:color="auto" w:fill="F2DBDB" w:themeFill="accent2" w:themeFillTint="33"/>
          </w:tcPr>
          <w:sdt>
            <w:sdtPr>
              <w:rPr>
                <w:lang w:val="en-US"/>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p w14:paraId="5B1342F3" w14:textId="1A13C070" w:rsidR="008D235F" w:rsidRPr="008D235F" w:rsidRDefault="006601FB" w:rsidP="0091309D">
                <w:pPr>
                  <w:spacing w:after="0" w:line="480" w:lineRule="auto"/>
                  <w:jc w:val="both"/>
                  <w:rPr>
                    <w:lang w:val="en-US"/>
                  </w:rPr>
                </w:pPr>
                <w:r>
                  <w:rPr>
                    <w:lang w:val="en-US"/>
                  </w:rPr>
                  <w:t>Psychology</w:t>
                </w:r>
              </w:p>
            </w:sdtContent>
          </w:sdt>
          <w:p w14:paraId="0CFC45EA" w14:textId="2347CADF" w:rsidR="008D235F" w:rsidRPr="008D235F" w:rsidRDefault="004B201D" w:rsidP="0091309D">
            <w:pPr>
              <w:spacing w:after="0" w:line="480" w:lineRule="auto"/>
              <w:jc w:val="both"/>
              <w:rPr>
                <w:lang w:val="en-US"/>
              </w:rPr>
            </w:pPr>
            <w:sdt>
              <w:sdtPr>
                <w:rPr>
                  <w:lang w:val="en-US"/>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601FB">
                  <w:rPr>
                    <w:lang w:val="en-US"/>
                  </w:rPr>
                  <w:t>Political Science and International Relations</w:t>
                </w:r>
              </w:sdtContent>
            </w:sdt>
          </w:p>
          <w:p w14:paraId="4512C91F" w14:textId="4060CC55" w:rsidR="008D235F" w:rsidRPr="008D235F" w:rsidRDefault="004B201D" w:rsidP="0091309D">
            <w:pPr>
              <w:spacing w:after="0" w:line="480" w:lineRule="auto"/>
              <w:jc w:val="both"/>
              <w:rPr>
                <w:lang w:val="en-US"/>
              </w:rPr>
            </w:pPr>
            <w:sdt>
              <w:sdtPr>
                <w:rPr>
                  <w:lang w:val="en-US"/>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1739D">
                  <w:rPr>
                    <w:lang w:val="en-US"/>
                  </w:rPr>
                  <w:t>Communication and Media Studies</w:t>
                </w:r>
              </w:sdtContent>
            </w:sdt>
          </w:p>
          <w:p w14:paraId="7CBA7D0E" w14:textId="77777777" w:rsidR="008D235F" w:rsidRPr="008D235F" w:rsidRDefault="004B201D" w:rsidP="0091309D">
            <w:pPr>
              <w:spacing w:after="0" w:line="480" w:lineRule="auto"/>
              <w:jc w:val="both"/>
              <w:rPr>
                <w:lang w:val="en-US"/>
              </w:rPr>
            </w:pPr>
            <w:sdt>
              <w:sdtPr>
                <w:rPr>
                  <w:lang w:val="en-US"/>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p w14:paraId="195C7747" w14:textId="77777777" w:rsidR="008D235F" w:rsidRPr="008D235F" w:rsidRDefault="004B201D" w:rsidP="0091309D">
            <w:pPr>
              <w:spacing w:after="0" w:line="480" w:lineRule="auto"/>
              <w:jc w:val="both"/>
              <w:rPr>
                <w:lang w:val="en-US"/>
              </w:rPr>
            </w:pPr>
            <w:sdt>
              <w:sdtPr>
                <w:rPr>
                  <w:lang w:val="en-US"/>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tc>
      </w:tr>
      <w:tr w:rsidR="008D235F" w:rsidRPr="008D235F" w14:paraId="4B3F8AC4" w14:textId="77777777" w:rsidTr="008D235F">
        <w:trPr>
          <w:trHeight w:val="576"/>
        </w:trPr>
        <w:tc>
          <w:tcPr>
            <w:tcW w:w="1093" w:type="pct"/>
            <w:shd w:val="clear" w:color="auto" w:fill="F2DBDB" w:themeFill="accent2" w:themeFillTint="33"/>
          </w:tcPr>
          <w:p w14:paraId="606EAD0C" w14:textId="77777777" w:rsidR="008D235F" w:rsidRPr="008D235F" w:rsidRDefault="008D235F" w:rsidP="0091309D">
            <w:pPr>
              <w:spacing w:after="0" w:line="480" w:lineRule="auto"/>
              <w:jc w:val="both"/>
              <w:rPr>
                <w:lang w:val="en-US"/>
              </w:rPr>
            </w:pPr>
            <w:r w:rsidRPr="008D235F">
              <w:rPr>
                <w:lang w:val="en-US"/>
              </w:rPr>
              <w:t>Data type</w:t>
            </w:r>
          </w:p>
        </w:tc>
        <w:tc>
          <w:tcPr>
            <w:tcW w:w="1482" w:type="pct"/>
            <w:shd w:val="clear" w:color="auto" w:fill="F2DBDB" w:themeFill="accent2" w:themeFillTint="33"/>
          </w:tcPr>
          <w:p w14:paraId="10F1893E" w14:textId="77777777" w:rsidR="008D235F" w:rsidRPr="008D235F" w:rsidRDefault="008D235F" w:rsidP="0091309D">
            <w:pPr>
              <w:spacing w:after="0" w:line="480" w:lineRule="auto"/>
              <w:jc w:val="both"/>
              <w:rPr>
                <w:lang w:val="en-US"/>
              </w:rPr>
            </w:pPr>
            <w:r w:rsidRPr="008D235F">
              <w:rPr>
                <w:lang w:val="en-US"/>
              </w:rPr>
              <w:t>Please choose ‘Other’ if your data type is not listed, and add the new data type underneath</w:t>
            </w:r>
          </w:p>
        </w:tc>
        <w:tc>
          <w:tcPr>
            <w:tcW w:w="2425" w:type="pct"/>
            <w:shd w:val="clear" w:color="auto" w:fill="F2DBDB" w:themeFill="accent2" w:themeFillTint="33"/>
          </w:tcPr>
          <w:sdt>
            <w:sdtPr>
              <w:rPr>
                <w:lang w:val="en-US"/>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EndPr/>
            <w:sdtContent>
              <w:p w14:paraId="1D2AC7DF" w14:textId="40469C62" w:rsidR="008D235F" w:rsidRPr="008D235F" w:rsidRDefault="006601FB" w:rsidP="0091309D">
                <w:pPr>
                  <w:spacing w:after="0" w:line="480" w:lineRule="auto"/>
                  <w:jc w:val="both"/>
                  <w:rPr>
                    <w:lang w:val="en-US"/>
                  </w:rPr>
                </w:pPr>
                <w:r>
                  <w:rPr>
                    <w:lang w:val="en-US"/>
                  </w:rPr>
                  <w:t>Website Posts</w:t>
                </w:r>
              </w:p>
            </w:sdtContent>
          </w:sdt>
          <w:p w14:paraId="0D428045" w14:textId="77777777" w:rsidR="008D235F" w:rsidRPr="008D235F" w:rsidRDefault="008D235F" w:rsidP="0091309D">
            <w:pPr>
              <w:spacing w:after="0" w:line="480" w:lineRule="auto"/>
              <w:jc w:val="both"/>
              <w:rPr>
                <w:lang w:val="en-US"/>
              </w:rPr>
            </w:pPr>
          </w:p>
        </w:tc>
      </w:tr>
      <w:tr w:rsidR="008D235F" w:rsidRPr="008D235F" w14:paraId="52B4DD49" w14:textId="77777777" w:rsidTr="008D235F">
        <w:trPr>
          <w:trHeight w:val="576"/>
        </w:trPr>
        <w:tc>
          <w:tcPr>
            <w:tcW w:w="1093" w:type="pct"/>
            <w:shd w:val="clear" w:color="auto" w:fill="F2DBDB" w:themeFill="accent2" w:themeFillTint="33"/>
          </w:tcPr>
          <w:p w14:paraId="5FBB67C7" w14:textId="77777777" w:rsidR="008D235F" w:rsidRPr="008D235F" w:rsidRDefault="008D235F" w:rsidP="0091309D">
            <w:pPr>
              <w:spacing w:after="0" w:line="480" w:lineRule="auto"/>
              <w:jc w:val="both"/>
              <w:rPr>
                <w:lang w:val="en-US"/>
              </w:rPr>
            </w:pPr>
            <w:r w:rsidRPr="008D235F">
              <w:rPr>
                <w:lang w:val="en-US"/>
              </w:rPr>
              <w:t>Prerequisites</w:t>
            </w:r>
          </w:p>
        </w:tc>
        <w:tc>
          <w:tcPr>
            <w:tcW w:w="1482" w:type="pct"/>
            <w:shd w:val="clear" w:color="auto" w:fill="F2DBDB" w:themeFill="accent2" w:themeFillTint="33"/>
          </w:tcPr>
          <w:p w14:paraId="338930AF" w14:textId="77777777" w:rsidR="008D235F" w:rsidRPr="008D235F" w:rsidRDefault="008D235F" w:rsidP="0091309D">
            <w:pPr>
              <w:spacing w:after="0" w:line="480" w:lineRule="auto"/>
              <w:jc w:val="both"/>
              <w:rPr>
                <w:lang w:val="en-US"/>
              </w:rPr>
            </w:pPr>
            <w:r w:rsidRPr="008D235F">
              <w:rPr>
                <w:lang w:val="en-US"/>
              </w:rPr>
              <w:t>Quant only</w:t>
            </w:r>
          </w:p>
        </w:tc>
        <w:tc>
          <w:tcPr>
            <w:tcW w:w="2425" w:type="pct"/>
            <w:shd w:val="clear" w:color="auto" w:fill="F2DBDB" w:themeFill="accent2" w:themeFillTint="33"/>
          </w:tcPr>
          <w:p w14:paraId="311D78ED" w14:textId="77777777" w:rsidR="008D235F" w:rsidRPr="008D235F" w:rsidRDefault="008D235F" w:rsidP="0091309D">
            <w:pPr>
              <w:spacing w:after="0" w:line="480" w:lineRule="auto"/>
              <w:jc w:val="both"/>
              <w:rPr>
                <w:lang w:val="en-US"/>
              </w:rPr>
            </w:pPr>
          </w:p>
        </w:tc>
      </w:tr>
    </w:tbl>
    <w:p w14:paraId="007DF7E6" w14:textId="77777777" w:rsidR="001963F7" w:rsidRDefault="001963F7" w:rsidP="0091309D">
      <w:pPr>
        <w:tabs>
          <w:tab w:val="left" w:pos="5295"/>
        </w:tabs>
        <w:spacing w:after="0" w:line="480" w:lineRule="auto"/>
        <w:jc w:val="both"/>
        <w:rPr>
          <w:b/>
          <w:sz w:val="28"/>
          <w:lang w:val="en-US"/>
        </w:rPr>
      </w:pPr>
    </w:p>
    <w:p w14:paraId="550DC048" w14:textId="77777777" w:rsidR="008D235F" w:rsidRPr="008D235F" w:rsidRDefault="008D235F" w:rsidP="0091309D">
      <w:pPr>
        <w:tabs>
          <w:tab w:val="left" w:pos="5295"/>
        </w:tabs>
        <w:spacing w:after="0" w:line="480" w:lineRule="auto"/>
        <w:jc w:val="both"/>
        <w:rPr>
          <w:lang w:val="en-US"/>
        </w:rPr>
      </w:pPr>
      <w:r w:rsidRPr="008D235F">
        <w:rPr>
          <w:b/>
          <w:sz w:val="28"/>
          <w:lang w:val="en-US"/>
        </w:rPr>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8D235F" w14:paraId="62689CE0" w14:textId="77777777" w:rsidTr="00503D2A">
        <w:trPr>
          <w:trHeight w:val="576"/>
        </w:trPr>
        <w:tc>
          <w:tcPr>
            <w:tcW w:w="985" w:type="pct"/>
          </w:tcPr>
          <w:p w14:paraId="0B967695" w14:textId="77777777" w:rsidR="008D235F" w:rsidRPr="008D235F" w:rsidRDefault="008D235F" w:rsidP="0091309D">
            <w:pPr>
              <w:spacing w:after="0" w:line="480" w:lineRule="auto"/>
              <w:jc w:val="both"/>
              <w:rPr>
                <w:b/>
                <w:sz w:val="24"/>
                <w:szCs w:val="24"/>
                <w:lang w:val="en-US"/>
              </w:rPr>
            </w:pPr>
            <w:r w:rsidRPr="008D235F">
              <w:rPr>
                <w:b/>
                <w:sz w:val="24"/>
                <w:szCs w:val="24"/>
                <w:lang w:val="en-US"/>
              </w:rPr>
              <w:t>Meta Data Field</w:t>
            </w:r>
          </w:p>
          <w:p w14:paraId="264FDF3D" w14:textId="77777777" w:rsidR="008D235F" w:rsidRPr="008D235F" w:rsidRDefault="008D235F" w:rsidP="0091309D">
            <w:pPr>
              <w:spacing w:after="0" w:line="480" w:lineRule="auto"/>
              <w:jc w:val="both"/>
              <w:rPr>
                <w:b/>
                <w:sz w:val="24"/>
                <w:szCs w:val="24"/>
                <w:lang w:val="en-US"/>
              </w:rPr>
            </w:pPr>
          </w:p>
        </w:tc>
        <w:tc>
          <w:tcPr>
            <w:tcW w:w="1830" w:type="pct"/>
          </w:tcPr>
          <w:p w14:paraId="6133E7F9" w14:textId="77777777" w:rsidR="008D235F" w:rsidRPr="008D235F" w:rsidRDefault="008D235F" w:rsidP="0091309D">
            <w:pPr>
              <w:spacing w:after="0" w:line="480" w:lineRule="auto"/>
              <w:jc w:val="both"/>
              <w:rPr>
                <w:b/>
                <w:sz w:val="24"/>
                <w:szCs w:val="24"/>
                <w:lang w:val="en-US"/>
              </w:rPr>
            </w:pPr>
            <w:r w:rsidRPr="008D235F">
              <w:rPr>
                <w:b/>
                <w:sz w:val="24"/>
                <w:szCs w:val="24"/>
                <w:lang w:val="en-US"/>
              </w:rPr>
              <w:t>Description/explanation</w:t>
            </w:r>
          </w:p>
          <w:p w14:paraId="1F5719DE" w14:textId="77777777" w:rsidR="008D235F" w:rsidRPr="008D235F" w:rsidRDefault="008D235F" w:rsidP="0091309D">
            <w:pPr>
              <w:spacing w:after="0" w:line="480" w:lineRule="auto"/>
              <w:jc w:val="both"/>
              <w:rPr>
                <w:b/>
                <w:sz w:val="24"/>
                <w:szCs w:val="24"/>
                <w:lang w:val="en-US"/>
              </w:rPr>
            </w:pPr>
          </w:p>
        </w:tc>
        <w:tc>
          <w:tcPr>
            <w:tcW w:w="2185" w:type="pct"/>
          </w:tcPr>
          <w:p w14:paraId="6B882E64" w14:textId="77777777" w:rsidR="008D235F" w:rsidRPr="008D235F" w:rsidRDefault="008D235F" w:rsidP="0091309D">
            <w:pPr>
              <w:spacing w:after="0" w:line="480" w:lineRule="auto"/>
              <w:jc w:val="both"/>
              <w:rPr>
                <w:b/>
                <w:sz w:val="24"/>
                <w:szCs w:val="24"/>
                <w:lang w:val="en-US"/>
              </w:rPr>
            </w:pPr>
            <w:r w:rsidRPr="008D235F">
              <w:rPr>
                <w:b/>
                <w:sz w:val="24"/>
                <w:szCs w:val="24"/>
                <w:lang w:val="en-US"/>
              </w:rPr>
              <w:t>To be completed by Contributor</w:t>
            </w:r>
          </w:p>
        </w:tc>
      </w:tr>
      <w:tr w:rsidR="00503D2A" w:rsidRPr="008D235F" w14:paraId="77A8467E" w14:textId="77777777" w:rsidTr="00503D2A">
        <w:trPr>
          <w:trHeight w:val="576"/>
        </w:trPr>
        <w:tc>
          <w:tcPr>
            <w:tcW w:w="985" w:type="pct"/>
            <w:shd w:val="clear" w:color="auto" w:fill="F2DBDB" w:themeFill="accent2" w:themeFillTint="33"/>
          </w:tcPr>
          <w:p w14:paraId="6257229A" w14:textId="77777777" w:rsidR="008D235F" w:rsidRPr="008D235F" w:rsidRDefault="008D235F" w:rsidP="0091309D">
            <w:pPr>
              <w:spacing w:after="0" w:line="480" w:lineRule="auto"/>
              <w:jc w:val="both"/>
              <w:rPr>
                <w:lang w:val="en-US"/>
              </w:rPr>
            </w:pPr>
            <w:r w:rsidRPr="008D235F">
              <w:rPr>
                <w:lang w:val="en-US"/>
              </w:rPr>
              <w:lastRenderedPageBreak/>
              <w:t>Data Source Citation</w:t>
            </w:r>
          </w:p>
        </w:tc>
        <w:tc>
          <w:tcPr>
            <w:tcW w:w="1830" w:type="pct"/>
            <w:shd w:val="clear" w:color="auto" w:fill="F2DBDB" w:themeFill="accent2" w:themeFillTint="33"/>
          </w:tcPr>
          <w:p w14:paraId="34F78DCB" w14:textId="1F87FB1F" w:rsidR="00503D2A" w:rsidRDefault="00503D2A" w:rsidP="0091309D">
            <w:pPr>
              <w:spacing w:after="0" w:line="480" w:lineRule="auto"/>
              <w:jc w:val="both"/>
              <w:rPr>
                <w:rFonts w:eastAsia="Times New Roman"/>
                <w:sz w:val="24"/>
                <w:szCs w:val="24"/>
                <w:lang w:val="en-US"/>
              </w:rPr>
            </w:pPr>
            <w:proofErr w:type="spellStart"/>
            <w:r>
              <w:t>Padfield</w:t>
            </w:r>
            <w:proofErr w:type="spellEnd"/>
            <w:r>
              <w:t xml:space="preserve">, W. E., &amp; Buchanan, E. M. (2018, September 4). Moral Foundations of U.S. Political News Organizations. Retrieved from osf.io/5kpj7. </w:t>
            </w:r>
            <w:proofErr w:type="spellStart"/>
            <w:r>
              <w:t>doi</w:t>
            </w:r>
            <w:proofErr w:type="spellEnd"/>
            <w:r>
              <w:t xml:space="preserve">: </w:t>
            </w:r>
            <w:r>
              <w:rPr>
                <w:rStyle w:val="scripted"/>
              </w:rPr>
              <w:t>10.17605/OSF.IO/5KPJ7</w:t>
            </w:r>
          </w:p>
          <w:p w14:paraId="43D756FF" w14:textId="77777777" w:rsidR="008D235F" w:rsidRPr="008D235F" w:rsidRDefault="008D235F" w:rsidP="0091309D">
            <w:pPr>
              <w:spacing w:after="0" w:line="480" w:lineRule="auto"/>
              <w:jc w:val="both"/>
              <w:rPr>
                <w:lang w:val="en-US"/>
              </w:rPr>
            </w:pPr>
          </w:p>
        </w:tc>
        <w:tc>
          <w:tcPr>
            <w:tcW w:w="2185" w:type="pct"/>
            <w:shd w:val="clear" w:color="auto" w:fill="F2DBDB" w:themeFill="accent2" w:themeFillTint="33"/>
          </w:tcPr>
          <w:p w14:paraId="37314170" w14:textId="77777777" w:rsidR="008D235F" w:rsidRPr="008D235F" w:rsidRDefault="008D235F" w:rsidP="0091309D">
            <w:pPr>
              <w:spacing w:after="0" w:line="480" w:lineRule="auto"/>
              <w:jc w:val="both"/>
              <w:rPr>
                <w:lang w:val="en-US"/>
              </w:rPr>
            </w:pPr>
          </w:p>
        </w:tc>
      </w:tr>
      <w:tr w:rsidR="00503D2A" w:rsidRPr="008D235F" w14:paraId="3554241F" w14:textId="77777777" w:rsidTr="00503D2A">
        <w:trPr>
          <w:trHeight w:val="576"/>
        </w:trPr>
        <w:tc>
          <w:tcPr>
            <w:tcW w:w="985" w:type="pct"/>
            <w:shd w:val="clear" w:color="auto" w:fill="F2DBDB" w:themeFill="accent2" w:themeFillTint="33"/>
          </w:tcPr>
          <w:p w14:paraId="0DA543B1" w14:textId="77777777" w:rsidR="008D235F" w:rsidRPr="008D235F" w:rsidRDefault="008D235F" w:rsidP="0091309D">
            <w:pPr>
              <w:spacing w:after="0" w:line="480" w:lineRule="auto"/>
              <w:jc w:val="both"/>
              <w:rPr>
                <w:lang w:val="en-US"/>
              </w:rPr>
            </w:pPr>
            <w:r w:rsidRPr="008D235F">
              <w:rPr>
                <w:lang w:val="en-US"/>
              </w:rPr>
              <w:t>Full title of originating dataset</w:t>
            </w:r>
          </w:p>
        </w:tc>
        <w:tc>
          <w:tcPr>
            <w:tcW w:w="1830" w:type="pct"/>
            <w:shd w:val="clear" w:color="auto" w:fill="F2DBDB" w:themeFill="accent2" w:themeFillTint="33"/>
          </w:tcPr>
          <w:p w14:paraId="182290C7" w14:textId="48FA0911" w:rsidR="008D235F" w:rsidRPr="008D235F" w:rsidRDefault="00503D2A" w:rsidP="0091309D">
            <w:pPr>
              <w:spacing w:after="0" w:line="480" w:lineRule="auto"/>
              <w:jc w:val="both"/>
              <w:rPr>
                <w:lang w:val="en-US"/>
              </w:rPr>
            </w:pPr>
            <w:r>
              <w:rPr>
                <w:lang w:val="en-US"/>
              </w:rPr>
              <w:t>Moral Foundations of U.S. Political News Organizations</w:t>
            </w:r>
          </w:p>
        </w:tc>
        <w:tc>
          <w:tcPr>
            <w:tcW w:w="2185" w:type="pct"/>
            <w:shd w:val="clear" w:color="auto" w:fill="F2DBDB" w:themeFill="accent2" w:themeFillTint="33"/>
          </w:tcPr>
          <w:p w14:paraId="0118F3F8" w14:textId="77777777" w:rsidR="008D235F" w:rsidRPr="008D235F" w:rsidRDefault="008D235F" w:rsidP="0091309D">
            <w:pPr>
              <w:spacing w:after="0" w:line="480" w:lineRule="auto"/>
              <w:jc w:val="both"/>
              <w:rPr>
                <w:lang w:val="en-US"/>
              </w:rPr>
            </w:pPr>
          </w:p>
        </w:tc>
      </w:tr>
      <w:tr w:rsidR="00503D2A" w:rsidRPr="0091309D" w14:paraId="0774A9B5" w14:textId="77777777" w:rsidTr="00503D2A">
        <w:trPr>
          <w:trHeight w:val="576"/>
        </w:trPr>
        <w:tc>
          <w:tcPr>
            <w:tcW w:w="985" w:type="pct"/>
            <w:shd w:val="clear" w:color="auto" w:fill="F2DBDB" w:themeFill="accent2" w:themeFillTint="33"/>
          </w:tcPr>
          <w:p w14:paraId="77FA877C" w14:textId="77777777" w:rsidR="008D235F" w:rsidRPr="008D235F" w:rsidRDefault="008D235F" w:rsidP="0091309D">
            <w:pPr>
              <w:spacing w:after="0" w:line="480" w:lineRule="auto"/>
              <w:jc w:val="both"/>
              <w:rPr>
                <w:lang w:val="en-US"/>
              </w:rPr>
            </w:pPr>
            <w:r w:rsidRPr="008D235F">
              <w:rPr>
                <w:lang w:val="en-US"/>
              </w:rPr>
              <w:t>Data author(s) and affiliations</w:t>
            </w:r>
          </w:p>
        </w:tc>
        <w:tc>
          <w:tcPr>
            <w:tcW w:w="1830" w:type="pct"/>
            <w:shd w:val="clear" w:color="auto" w:fill="F2DBDB" w:themeFill="accent2" w:themeFillTint="33"/>
          </w:tcPr>
          <w:p w14:paraId="612C9DAA" w14:textId="5892ED2B" w:rsidR="008D235F" w:rsidRPr="0091309D" w:rsidRDefault="00503D2A" w:rsidP="0091309D">
            <w:pPr>
              <w:spacing w:after="0" w:line="480" w:lineRule="auto"/>
              <w:jc w:val="both"/>
              <w:rPr>
                <w:lang w:val="de-DE"/>
              </w:rPr>
            </w:pPr>
            <w:r w:rsidRPr="0091309D">
              <w:rPr>
                <w:lang w:val="de-DE"/>
              </w:rPr>
              <w:t>William E. Padfield &amp; Erin M. Buchanan</w:t>
            </w:r>
          </w:p>
        </w:tc>
        <w:tc>
          <w:tcPr>
            <w:tcW w:w="2185" w:type="pct"/>
            <w:shd w:val="clear" w:color="auto" w:fill="F2DBDB" w:themeFill="accent2" w:themeFillTint="33"/>
          </w:tcPr>
          <w:p w14:paraId="07A95D80" w14:textId="77777777" w:rsidR="008D235F" w:rsidRPr="0091309D" w:rsidRDefault="008D235F" w:rsidP="0091309D">
            <w:pPr>
              <w:spacing w:after="0" w:line="480" w:lineRule="auto"/>
              <w:jc w:val="both"/>
              <w:rPr>
                <w:lang w:val="de-DE"/>
              </w:rPr>
            </w:pPr>
          </w:p>
        </w:tc>
      </w:tr>
      <w:tr w:rsidR="00503D2A" w:rsidRPr="008D235F" w14:paraId="02F02D9B" w14:textId="77777777" w:rsidTr="00503D2A">
        <w:trPr>
          <w:trHeight w:val="576"/>
        </w:trPr>
        <w:tc>
          <w:tcPr>
            <w:tcW w:w="985" w:type="pct"/>
            <w:shd w:val="clear" w:color="auto" w:fill="F2DBDB" w:themeFill="accent2" w:themeFillTint="33"/>
          </w:tcPr>
          <w:p w14:paraId="219F2CB1" w14:textId="77777777" w:rsidR="008D235F" w:rsidRPr="008D235F" w:rsidRDefault="008D235F" w:rsidP="0091309D">
            <w:pPr>
              <w:spacing w:after="0" w:line="480" w:lineRule="auto"/>
              <w:jc w:val="both"/>
              <w:rPr>
                <w:lang w:val="en-US"/>
              </w:rPr>
            </w:pPr>
            <w:r w:rsidRPr="008D235F">
              <w:rPr>
                <w:lang w:val="en-US"/>
              </w:rPr>
              <w:t>Dataset source website address</w:t>
            </w:r>
          </w:p>
        </w:tc>
        <w:tc>
          <w:tcPr>
            <w:tcW w:w="1830" w:type="pct"/>
            <w:shd w:val="clear" w:color="auto" w:fill="F2DBDB" w:themeFill="accent2" w:themeFillTint="33"/>
          </w:tcPr>
          <w:p w14:paraId="6BDE7210" w14:textId="77777777" w:rsidR="008D235F" w:rsidRDefault="00503D2A" w:rsidP="0091309D">
            <w:pPr>
              <w:spacing w:after="0" w:line="480" w:lineRule="auto"/>
              <w:jc w:val="both"/>
              <w:rPr>
                <w:lang w:val="en-US"/>
              </w:rPr>
            </w:pPr>
            <w:r>
              <w:rPr>
                <w:lang w:val="en-US"/>
              </w:rPr>
              <w:t xml:space="preserve">Taken from: </w:t>
            </w:r>
          </w:p>
          <w:p w14:paraId="5394F769" w14:textId="73EB7A67" w:rsidR="00503D2A" w:rsidRDefault="004B201D" w:rsidP="0091309D">
            <w:pPr>
              <w:spacing w:after="0" w:line="480" w:lineRule="auto"/>
              <w:jc w:val="both"/>
              <w:rPr>
                <w:lang w:val="en-US"/>
              </w:rPr>
            </w:pPr>
            <w:hyperlink r:id="rId11" w:history="1">
              <w:r w:rsidR="00503D2A" w:rsidRPr="00E4172E">
                <w:rPr>
                  <w:rStyle w:val="Hyperlink"/>
                  <w:lang w:val="en-US"/>
                </w:rPr>
                <w:t>https://www.npr.org/</w:t>
              </w:r>
            </w:hyperlink>
          </w:p>
          <w:p w14:paraId="542081E9" w14:textId="119563CD" w:rsidR="00503D2A" w:rsidRDefault="004B201D" w:rsidP="0091309D">
            <w:pPr>
              <w:spacing w:after="0" w:line="480" w:lineRule="auto"/>
              <w:jc w:val="both"/>
              <w:rPr>
                <w:lang w:val="en-US"/>
              </w:rPr>
            </w:pPr>
            <w:hyperlink r:id="rId12" w:history="1">
              <w:r w:rsidR="00503D2A" w:rsidRPr="00E4172E">
                <w:rPr>
                  <w:rStyle w:val="Hyperlink"/>
                  <w:lang w:val="en-US"/>
                </w:rPr>
                <w:t>https://www.nytimes.com/</w:t>
              </w:r>
            </w:hyperlink>
          </w:p>
          <w:p w14:paraId="76B750E9" w14:textId="2F0797B2" w:rsidR="00503D2A" w:rsidRDefault="004B201D" w:rsidP="0091309D">
            <w:pPr>
              <w:spacing w:after="0" w:line="480" w:lineRule="auto"/>
              <w:jc w:val="both"/>
              <w:rPr>
                <w:lang w:val="en-US"/>
              </w:rPr>
            </w:pPr>
            <w:hyperlink r:id="rId13" w:history="1">
              <w:r w:rsidR="00503D2A" w:rsidRPr="00E4172E">
                <w:rPr>
                  <w:rStyle w:val="Hyperlink"/>
                  <w:lang w:val="en-US"/>
                </w:rPr>
                <w:t>http://www.foxnews.com/</w:t>
              </w:r>
            </w:hyperlink>
          </w:p>
          <w:p w14:paraId="72825505" w14:textId="43BED2C8" w:rsidR="00503D2A" w:rsidRPr="008D235F" w:rsidRDefault="004B201D" w:rsidP="0091309D">
            <w:pPr>
              <w:spacing w:after="0" w:line="480" w:lineRule="auto"/>
              <w:jc w:val="both"/>
              <w:rPr>
                <w:lang w:val="en-US"/>
              </w:rPr>
            </w:pPr>
            <w:hyperlink r:id="rId14" w:history="1">
              <w:r w:rsidR="00503D2A" w:rsidRPr="00E4172E">
                <w:rPr>
                  <w:rStyle w:val="Hyperlink"/>
                  <w:lang w:val="en-US"/>
                </w:rPr>
                <w:t>https://www.breitbart.com/</w:t>
              </w:r>
            </w:hyperlink>
            <w:r w:rsidR="00503D2A">
              <w:rPr>
                <w:lang w:val="en-US"/>
              </w:rPr>
              <w:t xml:space="preserve"> </w:t>
            </w:r>
          </w:p>
        </w:tc>
        <w:tc>
          <w:tcPr>
            <w:tcW w:w="2185" w:type="pct"/>
            <w:shd w:val="clear" w:color="auto" w:fill="F2DBDB" w:themeFill="accent2" w:themeFillTint="33"/>
          </w:tcPr>
          <w:p w14:paraId="0D048F0A" w14:textId="77777777" w:rsidR="008D235F" w:rsidRPr="008D235F" w:rsidRDefault="008D235F" w:rsidP="0091309D">
            <w:pPr>
              <w:spacing w:after="0" w:line="480" w:lineRule="auto"/>
              <w:jc w:val="both"/>
              <w:rPr>
                <w:lang w:val="en-US"/>
              </w:rPr>
            </w:pPr>
          </w:p>
        </w:tc>
      </w:tr>
      <w:tr w:rsidR="00503D2A" w:rsidRPr="008D235F" w14:paraId="317F48D4" w14:textId="77777777" w:rsidTr="00503D2A">
        <w:trPr>
          <w:trHeight w:val="576"/>
        </w:trPr>
        <w:tc>
          <w:tcPr>
            <w:tcW w:w="985" w:type="pct"/>
            <w:shd w:val="clear" w:color="auto" w:fill="F2DBDB" w:themeFill="accent2" w:themeFillTint="33"/>
          </w:tcPr>
          <w:p w14:paraId="531244E9" w14:textId="77777777" w:rsidR="008D235F" w:rsidRPr="008D235F" w:rsidRDefault="008D235F" w:rsidP="0091309D">
            <w:pPr>
              <w:spacing w:after="0" w:line="480" w:lineRule="auto"/>
              <w:jc w:val="both"/>
              <w:rPr>
                <w:lang w:val="en-US"/>
              </w:rPr>
            </w:pPr>
            <w:r w:rsidRPr="008D235F">
              <w:rPr>
                <w:lang w:val="en-US"/>
              </w:rPr>
              <w:t>First publication date</w:t>
            </w:r>
          </w:p>
        </w:tc>
        <w:tc>
          <w:tcPr>
            <w:tcW w:w="1830" w:type="pct"/>
            <w:shd w:val="clear" w:color="auto" w:fill="F2DBDB" w:themeFill="accent2" w:themeFillTint="33"/>
          </w:tcPr>
          <w:p w14:paraId="7EEA81EC" w14:textId="447BCE89" w:rsidR="008D235F" w:rsidRPr="008D235F" w:rsidRDefault="00503D2A" w:rsidP="0091309D">
            <w:pPr>
              <w:spacing w:after="0" w:line="480" w:lineRule="auto"/>
              <w:jc w:val="both"/>
              <w:rPr>
                <w:lang w:val="en-US"/>
              </w:rPr>
            </w:pPr>
            <w:r>
              <w:rPr>
                <w:lang w:val="en-US"/>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8D235F" w:rsidRDefault="008D235F" w:rsidP="0091309D">
            <w:pPr>
              <w:spacing w:after="0" w:line="480" w:lineRule="auto"/>
              <w:jc w:val="both"/>
              <w:rPr>
                <w:lang w:val="en-US"/>
              </w:rPr>
            </w:pPr>
          </w:p>
        </w:tc>
      </w:tr>
      <w:tr w:rsidR="00503D2A" w:rsidRPr="008D235F" w14:paraId="68861355" w14:textId="77777777" w:rsidTr="00503D2A">
        <w:trPr>
          <w:trHeight w:val="576"/>
        </w:trPr>
        <w:tc>
          <w:tcPr>
            <w:tcW w:w="985" w:type="pct"/>
            <w:shd w:val="clear" w:color="auto" w:fill="F2DBDB" w:themeFill="accent2" w:themeFillTint="33"/>
          </w:tcPr>
          <w:p w14:paraId="7B19CBDF" w14:textId="77777777" w:rsidR="008D235F" w:rsidRPr="008D235F" w:rsidRDefault="008D235F" w:rsidP="0091309D">
            <w:pPr>
              <w:spacing w:after="0" w:line="480" w:lineRule="auto"/>
              <w:jc w:val="both"/>
              <w:rPr>
                <w:lang w:val="en-US"/>
              </w:rPr>
            </w:pPr>
            <w:r w:rsidRPr="008D235F">
              <w:rPr>
                <w:lang w:val="en-US"/>
              </w:rPr>
              <w:t>Data Universe</w:t>
            </w:r>
          </w:p>
        </w:tc>
        <w:tc>
          <w:tcPr>
            <w:tcW w:w="1830" w:type="pct"/>
            <w:shd w:val="clear" w:color="auto" w:fill="F2DBDB" w:themeFill="accent2" w:themeFillTint="33"/>
          </w:tcPr>
          <w:p w14:paraId="27AF2891" w14:textId="77777777" w:rsidR="008D235F" w:rsidRPr="008D235F" w:rsidRDefault="008D235F" w:rsidP="0091309D">
            <w:pPr>
              <w:spacing w:after="0" w:line="480" w:lineRule="auto"/>
              <w:jc w:val="both"/>
              <w:rPr>
                <w:lang w:val="en-US"/>
              </w:rPr>
            </w:pPr>
          </w:p>
        </w:tc>
        <w:tc>
          <w:tcPr>
            <w:tcW w:w="2185" w:type="pct"/>
            <w:shd w:val="clear" w:color="auto" w:fill="F2DBDB" w:themeFill="accent2" w:themeFillTint="33"/>
          </w:tcPr>
          <w:p w14:paraId="05B41494" w14:textId="77777777" w:rsidR="008D235F" w:rsidRPr="008D235F" w:rsidRDefault="008D235F" w:rsidP="0091309D">
            <w:pPr>
              <w:spacing w:after="0" w:line="480" w:lineRule="auto"/>
              <w:jc w:val="both"/>
              <w:rPr>
                <w:lang w:val="en-US"/>
              </w:rPr>
            </w:pPr>
          </w:p>
        </w:tc>
      </w:tr>
      <w:tr w:rsidR="00503D2A" w:rsidRPr="008D235F" w14:paraId="7821346A" w14:textId="77777777" w:rsidTr="00503D2A">
        <w:trPr>
          <w:trHeight w:val="576"/>
        </w:trPr>
        <w:tc>
          <w:tcPr>
            <w:tcW w:w="985" w:type="pct"/>
            <w:shd w:val="clear" w:color="auto" w:fill="F2DBDB" w:themeFill="accent2" w:themeFillTint="33"/>
          </w:tcPr>
          <w:p w14:paraId="7AA08C1A" w14:textId="77777777" w:rsidR="008D235F" w:rsidRPr="008D235F" w:rsidRDefault="008D235F" w:rsidP="0091309D">
            <w:pPr>
              <w:spacing w:after="0" w:line="480" w:lineRule="auto"/>
              <w:jc w:val="both"/>
              <w:rPr>
                <w:lang w:val="en-US"/>
              </w:rPr>
            </w:pPr>
            <w:r w:rsidRPr="008D235F">
              <w:rPr>
                <w:lang w:val="en-US"/>
              </w:rPr>
              <w:t>Funding sources/suppliers</w:t>
            </w:r>
          </w:p>
        </w:tc>
        <w:tc>
          <w:tcPr>
            <w:tcW w:w="1830" w:type="pct"/>
            <w:shd w:val="clear" w:color="auto" w:fill="F2DBDB" w:themeFill="accent2" w:themeFillTint="33"/>
          </w:tcPr>
          <w:p w14:paraId="7C2BB4AF" w14:textId="29C3008E" w:rsidR="008D235F" w:rsidRPr="008D235F" w:rsidRDefault="00503D2A" w:rsidP="0091309D">
            <w:pPr>
              <w:spacing w:after="0" w:line="480" w:lineRule="auto"/>
              <w:jc w:val="both"/>
              <w:rPr>
                <w:lang w:val="en-US"/>
              </w:rPr>
            </w:pPr>
            <w:r>
              <w:rPr>
                <w:lang w:val="en-US"/>
              </w:rPr>
              <w:t>NA</w:t>
            </w:r>
          </w:p>
          <w:p w14:paraId="33BF8580" w14:textId="77777777" w:rsidR="008D235F" w:rsidRPr="008D235F" w:rsidRDefault="008D235F" w:rsidP="0091309D">
            <w:pPr>
              <w:spacing w:after="0" w:line="480" w:lineRule="auto"/>
              <w:jc w:val="both"/>
              <w:rPr>
                <w:lang w:val="en-US"/>
              </w:rPr>
            </w:pPr>
          </w:p>
        </w:tc>
        <w:tc>
          <w:tcPr>
            <w:tcW w:w="2185" w:type="pct"/>
            <w:shd w:val="clear" w:color="auto" w:fill="F2DBDB" w:themeFill="accent2" w:themeFillTint="33"/>
          </w:tcPr>
          <w:p w14:paraId="557156F1" w14:textId="77777777" w:rsidR="008D235F" w:rsidRPr="008D235F" w:rsidRDefault="008D235F" w:rsidP="0091309D">
            <w:pPr>
              <w:spacing w:after="0" w:line="480" w:lineRule="auto"/>
              <w:jc w:val="both"/>
              <w:rPr>
                <w:lang w:val="en-US"/>
              </w:rPr>
            </w:pPr>
          </w:p>
        </w:tc>
      </w:tr>
      <w:tr w:rsidR="00503D2A" w:rsidRPr="008D235F" w14:paraId="66879B6E" w14:textId="77777777" w:rsidTr="00503D2A">
        <w:trPr>
          <w:trHeight w:val="576"/>
        </w:trPr>
        <w:tc>
          <w:tcPr>
            <w:tcW w:w="985" w:type="pct"/>
            <w:shd w:val="clear" w:color="auto" w:fill="F2DBDB" w:themeFill="accent2" w:themeFillTint="33"/>
          </w:tcPr>
          <w:p w14:paraId="2CE4B0AF" w14:textId="77777777" w:rsidR="008D235F" w:rsidRPr="008D235F" w:rsidRDefault="008D235F" w:rsidP="0091309D">
            <w:pPr>
              <w:spacing w:after="0" w:line="480" w:lineRule="auto"/>
              <w:jc w:val="both"/>
              <w:rPr>
                <w:lang w:val="en-US"/>
              </w:rPr>
            </w:pPr>
            <w:r w:rsidRPr="008D235F">
              <w:rPr>
                <w:lang w:val="en-US"/>
              </w:rPr>
              <w:t>Sample/sampling procedures</w:t>
            </w:r>
          </w:p>
        </w:tc>
        <w:tc>
          <w:tcPr>
            <w:tcW w:w="1830" w:type="pct"/>
            <w:shd w:val="clear" w:color="auto" w:fill="F2DBDB" w:themeFill="accent2" w:themeFillTint="33"/>
          </w:tcPr>
          <w:p w14:paraId="5C5AEBE2" w14:textId="7A7CC6C3" w:rsidR="008D235F" w:rsidRPr="008D235F" w:rsidRDefault="00503D2A" w:rsidP="0091309D">
            <w:pPr>
              <w:spacing w:after="0" w:line="480" w:lineRule="auto"/>
              <w:jc w:val="both"/>
              <w:rPr>
                <w:lang w:val="en-US"/>
              </w:rPr>
            </w:pPr>
            <w:r>
              <w:rPr>
                <w:lang w:val="en-US"/>
              </w:rPr>
              <w:t xml:space="preserve">We used web scraping to collect the data. </w:t>
            </w:r>
          </w:p>
        </w:tc>
        <w:tc>
          <w:tcPr>
            <w:tcW w:w="2185" w:type="pct"/>
            <w:shd w:val="clear" w:color="auto" w:fill="F2DBDB" w:themeFill="accent2" w:themeFillTint="33"/>
          </w:tcPr>
          <w:p w14:paraId="271833CA" w14:textId="77777777" w:rsidR="008D235F" w:rsidRPr="008D235F" w:rsidRDefault="008D235F" w:rsidP="0091309D">
            <w:pPr>
              <w:spacing w:after="0" w:line="480" w:lineRule="auto"/>
              <w:jc w:val="both"/>
              <w:rPr>
                <w:lang w:val="en-US"/>
              </w:rPr>
            </w:pPr>
          </w:p>
        </w:tc>
      </w:tr>
      <w:tr w:rsidR="00503D2A" w:rsidRPr="008D235F" w14:paraId="6A1DACF7" w14:textId="77777777" w:rsidTr="00503D2A">
        <w:trPr>
          <w:trHeight w:val="576"/>
        </w:trPr>
        <w:tc>
          <w:tcPr>
            <w:tcW w:w="985" w:type="pct"/>
            <w:shd w:val="clear" w:color="auto" w:fill="F2DBDB" w:themeFill="accent2" w:themeFillTint="33"/>
          </w:tcPr>
          <w:p w14:paraId="7B62BD00" w14:textId="77777777" w:rsidR="008D235F" w:rsidRPr="008D235F" w:rsidRDefault="008D235F" w:rsidP="0091309D">
            <w:pPr>
              <w:spacing w:after="0" w:line="480" w:lineRule="auto"/>
              <w:jc w:val="both"/>
              <w:rPr>
                <w:lang w:val="en-US"/>
              </w:rPr>
            </w:pPr>
            <w:r w:rsidRPr="008D235F">
              <w:rPr>
                <w:lang w:val="en-US"/>
              </w:rPr>
              <w:t>Weighting</w:t>
            </w:r>
          </w:p>
        </w:tc>
        <w:tc>
          <w:tcPr>
            <w:tcW w:w="1830" w:type="pct"/>
            <w:shd w:val="clear" w:color="auto" w:fill="F2DBDB" w:themeFill="accent2" w:themeFillTint="33"/>
          </w:tcPr>
          <w:p w14:paraId="15F99460" w14:textId="3714A4AE" w:rsidR="008D235F" w:rsidRPr="008D235F" w:rsidRDefault="00503D2A" w:rsidP="0091309D">
            <w:pPr>
              <w:spacing w:after="0" w:line="480" w:lineRule="auto"/>
              <w:jc w:val="both"/>
              <w:rPr>
                <w:lang w:val="en-US"/>
              </w:rPr>
            </w:pPr>
            <w:r>
              <w:rPr>
                <w:lang w:val="en-US"/>
              </w:rPr>
              <w:t>NA</w:t>
            </w:r>
          </w:p>
        </w:tc>
        <w:tc>
          <w:tcPr>
            <w:tcW w:w="2185" w:type="pct"/>
            <w:shd w:val="clear" w:color="auto" w:fill="F2DBDB" w:themeFill="accent2" w:themeFillTint="33"/>
          </w:tcPr>
          <w:p w14:paraId="22BDE598" w14:textId="77777777" w:rsidR="008D235F" w:rsidRPr="008D235F" w:rsidRDefault="008D235F" w:rsidP="0091309D">
            <w:pPr>
              <w:spacing w:after="0" w:line="480" w:lineRule="auto"/>
              <w:jc w:val="both"/>
              <w:rPr>
                <w:lang w:val="en-US"/>
              </w:rPr>
            </w:pPr>
          </w:p>
        </w:tc>
      </w:tr>
      <w:tr w:rsidR="00503D2A" w:rsidRPr="008D235F" w14:paraId="2290665E" w14:textId="77777777" w:rsidTr="00503D2A">
        <w:trPr>
          <w:trHeight w:val="576"/>
        </w:trPr>
        <w:tc>
          <w:tcPr>
            <w:tcW w:w="985" w:type="pct"/>
            <w:shd w:val="clear" w:color="auto" w:fill="F2DBDB" w:themeFill="accent2" w:themeFillTint="33"/>
          </w:tcPr>
          <w:p w14:paraId="0F817B24" w14:textId="77777777" w:rsidR="008D235F" w:rsidRPr="008D235F" w:rsidRDefault="008D235F" w:rsidP="0091309D">
            <w:pPr>
              <w:spacing w:after="0" w:line="480" w:lineRule="auto"/>
              <w:jc w:val="both"/>
              <w:rPr>
                <w:lang w:val="en-US"/>
              </w:rPr>
            </w:pPr>
            <w:r w:rsidRPr="008D235F">
              <w:rPr>
                <w:lang w:val="en-US"/>
              </w:rPr>
              <w:t xml:space="preserve">Data collection </w:t>
            </w:r>
            <w:r w:rsidRPr="008D235F">
              <w:rPr>
                <w:lang w:val="en-US"/>
              </w:rPr>
              <w:lastRenderedPageBreak/>
              <w:t>dates</w:t>
            </w:r>
          </w:p>
        </w:tc>
        <w:tc>
          <w:tcPr>
            <w:tcW w:w="1830" w:type="pct"/>
            <w:shd w:val="clear" w:color="auto" w:fill="F2DBDB" w:themeFill="accent2" w:themeFillTint="33"/>
          </w:tcPr>
          <w:p w14:paraId="755DCDC5" w14:textId="1751F364" w:rsidR="00503D2A" w:rsidRPr="008D235F" w:rsidRDefault="00503D2A" w:rsidP="0091309D">
            <w:pPr>
              <w:spacing w:after="0" w:line="480" w:lineRule="auto"/>
              <w:jc w:val="both"/>
              <w:rPr>
                <w:lang w:val="en-US"/>
              </w:rPr>
            </w:pPr>
            <w:r>
              <w:rPr>
                <w:lang w:val="en-US"/>
              </w:rPr>
              <w:lastRenderedPageBreak/>
              <w:t>February 2018 to May 2018</w:t>
            </w:r>
          </w:p>
        </w:tc>
        <w:tc>
          <w:tcPr>
            <w:tcW w:w="2185" w:type="pct"/>
            <w:shd w:val="clear" w:color="auto" w:fill="F2DBDB" w:themeFill="accent2" w:themeFillTint="33"/>
          </w:tcPr>
          <w:p w14:paraId="2AABF986" w14:textId="77777777" w:rsidR="008D235F" w:rsidRPr="008D235F" w:rsidRDefault="008D235F" w:rsidP="0091309D">
            <w:pPr>
              <w:spacing w:after="0" w:line="480" w:lineRule="auto"/>
              <w:jc w:val="both"/>
              <w:rPr>
                <w:lang w:val="en-US"/>
              </w:rPr>
            </w:pPr>
          </w:p>
        </w:tc>
      </w:tr>
      <w:tr w:rsidR="00503D2A" w:rsidRPr="008D235F" w14:paraId="1740094E" w14:textId="77777777" w:rsidTr="00503D2A">
        <w:trPr>
          <w:trHeight w:val="576"/>
        </w:trPr>
        <w:tc>
          <w:tcPr>
            <w:tcW w:w="985" w:type="pct"/>
            <w:shd w:val="clear" w:color="auto" w:fill="F2DBDB" w:themeFill="accent2" w:themeFillTint="33"/>
          </w:tcPr>
          <w:p w14:paraId="18B3F214" w14:textId="77777777" w:rsidR="008D235F" w:rsidRPr="008D235F" w:rsidRDefault="008D235F" w:rsidP="0091309D">
            <w:pPr>
              <w:spacing w:after="0" w:line="480" w:lineRule="auto"/>
              <w:jc w:val="both"/>
              <w:rPr>
                <w:lang w:val="en-US"/>
              </w:rPr>
            </w:pPr>
            <w:r w:rsidRPr="008D235F">
              <w:rPr>
                <w:lang w:val="en-US"/>
              </w:rPr>
              <w:t>Time frame of analysis</w:t>
            </w:r>
          </w:p>
        </w:tc>
        <w:tc>
          <w:tcPr>
            <w:tcW w:w="1830" w:type="pct"/>
            <w:shd w:val="clear" w:color="auto" w:fill="F2DBDB" w:themeFill="accent2" w:themeFillTint="33"/>
          </w:tcPr>
          <w:p w14:paraId="4A5A9925" w14:textId="26BE3423" w:rsidR="008D235F" w:rsidRPr="008D235F" w:rsidRDefault="00503D2A" w:rsidP="0091309D">
            <w:pPr>
              <w:spacing w:after="0" w:line="480" w:lineRule="auto"/>
              <w:jc w:val="both"/>
              <w:rPr>
                <w:lang w:val="en-US"/>
              </w:rPr>
            </w:pPr>
            <w:r>
              <w:rPr>
                <w:lang w:val="en-US"/>
              </w:rPr>
              <w:t>May 2018 to current</w:t>
            </w:r>
          </w:p>
        </w:tc>
        <w:tc>
          <w:tcPr>
            <w:tcW w:w="2185" w:type="pct"/>
            <w:shd w:val="clear" w:color="auto" w:fill="F2DBDB" w:themeFill="accent2" w:themeFillTint="33"/>
          </w:tcPr>
          <w:p w14:paraId="10B1FCE8" w14:textId="77777777" w:rsidR="008D235F" w:rsidRPr="008D235F" w:rsidRDefault="008D235F" w:rsidP="0091309D">
            <w:pPr>
              <w:spacing w:after="0" w:line="480" w:lineRule="auto"/>
              <w:jc w:val="both"/>
              <w:rPr>
                <w:lang w:val="en-US"/>
              </w:rPr>
            </w:pPr>
          </w:p>
        </w:tc>
      </w:tr>
      <w:tr w:rsidR="00503D2A" w:rsidRPr="008D235F" w14:paraId="50D8AF63" w14:textId="77777777" w:rsidTr="00503D2A">
        <w:trPr>
          <w:trHeight w:val="576"/>
        </w:trPr>
        <w:tc>
          <w:tcPr>
            <w:tcW w:w="985" w:type="pct"/>
            <w:shd w:val="clear" w:color="auto" w:fill="F2DBDB" w:themeFill="accent2" w:themeFillTint="33"/>
          </w:tcPr>
          <w:p w14:paraId="0EB1B195" w14:textId="77777777" w:rsidR="008D235F" w:rsidRPr="008D235F" w:rsidRDefault="008D235F" w:rsidP="0091309D">
            <w:pPr>
              <w:spacing w:after="0" w:line="480" w:lineRule="auto"/>
              <w:jc w:val="both"/>
              <w:rPr>
                <w:lang w:val="en-US"/>
              </w:rPr>
            </w:pPr>
            <w:r w:rsidRPr="008D235F">
              <w:rPr>
                <w:lang w:val="en-US"/>
              </w:rPr>
              <w:t>Unit of analysis</w:t>
            </w:r>
          </w:p>
        </w:tc>
        <w:tc>
          <w:tcPr>
            <w:tcW w:w="1830" w:type="pct"/>
            <w:shd w:val="clear" w:color="auto" w:fill="F2DBDB" w:themeFill="accent2" w:themeFillTint="33"/>
          </w:tcPr>
          <w:p w14:paraId="51F6561A" w14:textId="4683BC41" w:rsidR="008D235F" w:rsidRPr="008D235F" w:rsidRDefault="00503D2A" w:rsidP="0091309D">
            <w:pPr>
              <w:spacing w:after="0" w:line="480" w:lineRule="auto"/>
              <w:jc w:val="both"/>
              <w:rPr>
                <w:lang w:val="en-US"/>
              </w:rPr>
            </w:pPr>
            <w:r>
              <w:rPr>
                <w:lang w:val="en-US"/>
              </w:rPr>
              <w:t>Word frequency analysis</w:t>
            </w:r>
          </w:p>
        </w:tc>
        <w:tc>
          <w:tcPr>
            <w:tcW w:w="2185" w:type="pct"/>
            <w:shd w:val="clear" w:color="auto" w:fill="F2DBDB" w:themeFill="accent2" w:themeFillTint="33"/>
          </w:tcPr>
          <w:p w14:paraId="72520D64" w14:textId="77777777" w:rsidR="008D235F" w:rsidRPr="008D235F" w:rsidRDefault="008D235F" w:rsidP="0091309D">
            <w:pPr>
              <w:spacing w:after="0" w:line="480" w:lineRule="auto"/>
              <w:jc w:val="both"/>
              <w:rPr>
                <w:lang w:val="en-US"/>
              </w:rPr>
            </w:pPr>
          </w:p>
        </w:tc>
      </w:tr>
      <w:tr w:rsidR="00503D2A" w:rsidRPr="008D235F" w14:paraId="6B118EAC" w14:textId="77777777" w:rsidTr="00503D2A">
        <w:trPr>
          <w:trHeight w:val="576"/>
        </w:trPr>
        <w:tc>
          <w:tcPr>
            <w:tcW w:w="985" w:type="pct"/>
            <w:shd w:val="clear" w:color="auto" w:fill="F2DBDB" w:themeFill="accent2" w:themeFillTint="33"/>
          </w:tcPr>
          <w:p w14:paraId="23CD3EC3" w14:textId="77777777" w:rsidR="008D235F" w:rsidRPr="008D235F" w:rsidRDefault="008D235F" w:rsidP="0091309D">
            <w:pPr>
              <w:spacing w:after="0" w:line="480" w:lineRule="auto"/>
              <w:jc w:val="both"/>
              <w:rPr>
                <w:lang w:val="en-US"/>
              </w:rPr>
            </w:pPr>
            <w:r w:rsidRPr="008D235F">
              <w:rPr>
                <w:lang w:val="en-US"/>
              </w:rPr>
              <w:t>Location covered by data</w:t>
            </w:r>
          </w:p>
        </w:tc>
        <w:tc>
          <w:tcPr>
            <w:tcW w:w="1830" w:type="pct"/>
            <w:shd w:val="clear" w:color="auto" w:fill="F2DBDB" w:themeFill="accent2" w:themeFillTint="33"/>
          </w:tcPr>
          <w:p w14:paraId="13ED717F" w14:textId="534A0E00" w:rsidR="008D235F" w:rsidRPr="008D235F" w:rsidRDefault="00503D2A" w:rsidP="0091309D">
            <w:pPr>
              <w:spacing w:after="0" w:line="480" w:lineRule="auto"/>
              <w:jc w:val="both"/>
              <w:rPr>
                <w:lang w:val="en-US"/>
              </w:rPr>
            </w:pPr>
            <w:r>
              <w:rPr>
                <w:lang w:val="en-US"/>
              </w:rPr>
              <w:t>U.S.A.</w:t>
            </w:r>
          </w:p>
        </w:tc>
        <w:tc>
          <w:tcPr>
            <w:tcW w:w="2185" w:type="pct"/>
            <w:shd w:val="clear" w:color="auto" w:fill="F2DBDB" w:themeFill="accent2" w:themeFillTint="33"/>
          </w:tcPr>
          <w:p w14:paraId="1727C086" w14:textId="77777777" w:rsidR="008D235F" w:rsidRPr="008D235F" w:rsidRDefault="008D235F" w:rsidP="0091309D">
            <w:pPr>
              <w:spacing w:after="0" w:line="480" w:lineRule="auto"/>
              <w:jc w:val="both"/>
              <w:rPr>
                <w:lang w:val="en-US"/>
              </w:rPr>
            </w:pPr>
          </w:p>
        </w:tc>
      </w:tr>
      <w:tr w:rsidR="00503D2A" w:rsidRPr="008D235F" w14:paraId="1F5C2A5A" w14:textId="77777777" w:rsidTr="00503D2A">
        <w:trPr>
          <w:trHeight w:val="576"/>
        </w:trPr>
        <w:tc>
          <w:tcPr>
            <w:tcW w:w="985" w:type="pct"/>
            <w:shd w:val="clear" w:color="auto" w:fill="F2DBDB" w:themeFill="accent2" w:themeFillTint="33"/>
          </w:tcPr>
          <w:p w14:paraId="1B9B4CF4" w14:textId="77777777" w:rsidR="008D235F" w:rsidRPr="008D235F" w:rsidRDefault="008D235F" w:rsidP="0091309D">
            <w:pPr>
              <w:spacing w:after="0" w:line="480" w:lineRule="auto"/>
              <w:jc w:val="both"/>
              <w:rPr>
                <w:lang w:val="en-US"/>
              </w:rPr>
            </w:pPr>
            <w:r w:rsidRPr="008D235F">
              <w:rPr>
                <w:lang w:val="en-US"/>
              </w:rPr>
              <w:t>Other sources</w:t>
            </w:r>
          </w:p>
        </w:tc>
        <w:tc>
          <w:tcPr>
            <w:tcW w:w="1830" w:type="pct"/>
            <w:shd w:val="clear" w:color="auto" w:fill="F2DBDB" w:themeFill="accent2" w:themeFillTint="33"/>
          </w:tcPr>
          <w:p w14:paraId="2FE3F8D8" w14:textId="0A2DCBFE" w:rsidR="008D235F" w:rsidRPr="008D235F" w:rsidRDefault="00503D2A" w:rsidP="0091309D">
            <w:pPr>
              <w:spacing w:after="0" w:line="480" w:lineRule="auto"/>
              <w:jc w:val="both"/>
              <w:rPr>
                <w:lang w:val="en-US"/>
              </w:rPr>
            </w:pPr>
            <w:r>
              <w:rPr>
                <w:lang w:val="en-US"/>
              </w:rPr>
              <w:t>NA</w:t>
            </w:r>
          </w:p>
        </w:tc>
        <w:tc>
          <w:tcPr>
            <w:tcW w:w="2185" w:type="pct"/>
            <w:shd w:val="clear" w:color="auto" w:fill="F2DBDB" w:themeFill="accent2" w:themeFillTint="33"/>
          </w:tcPr>
          <w:p w14:paraId="57CE45E4" w14:textId="77777777" w:rsidR="008D235F" w:rsidRPr="008D235F" w:rsidRDefault="008D235F" w:rsidP="0091309D">
            <w:pPr>
              <w:spacing w:after="0" w:line="480" w:lineRule="auto"/>
              <w:jc w:val="both"/>
              <w:rPr>
                <w:lang w:val="en-US"/>
              </w:rPr>
            </w:pPr>
          </w:p>
        </w:tc>
      </w:tr>
      <w:tr w:rsidR="00503D2A" w:rsidRPr="008D235F" w14:paraId="7F81FE24" w14:textId="77777777" w:rsidTr="00503D2A">
        <w:trPr>
          <w:trHeight w:val="576"/>
        </w:trPr>
        <w:tc>
          <w:tcPr>
            <w:tcW w:w="985" w:type="pct"/>
            <w:shd w:val="clear" w:color="auto" w:fill="F2DBDB" w:themeFill="accent2" w:themeFillTint="33"/>
          </w:tcPr>
          <w:p w14:paraId="2DD16F1A" w14:textId="77777777" w:rsidR="008D235F" w:rsidRPr="008D235F" w:rsidRDefault="008D235F" w:rsidP="0091309D">
            <w:pPr>
              <w:spacing w:after="0" w:line="480" w:lineRule="auto"/>
              <w:jc w:val="both"/>
              <w:rPr>
                <w:lang w:val="en-US"/>
              </w:rPr>
            </w:pPr>
            <w:r w:rsidRPr="008D235F">
              <w:rPr>
                <w:lang w:val="en-US"/>
              </w:rPr>
              <w:t>Links to SRM content</w:t>
            </w:r>
          </w:p>
        </w:tc>
        <w:tc>
          <w:tcPr>
            <w:tcW w:w="1830" w:type="pct"/>
            <w:shd w:val="clear" w:color="auto" w:fill="F2DBDB" w:themeFill="accent2" w:themeFillTint="33"/>
          </w:tcPr>
          <w:p w14:paraId="569FF8F5" w14:textId="77777777" w:rsidR="008D235F" w:rsidRPr="008D235F" w:rsidRDefault="008D235F" w:rsidP="0091309D">
            <w:pPr>
              <w:spacing w:after="0" w:line="480" w:lineRule="auto"/>
              <w:jc w:val="both"/>
              <w:rPr>
                <w:lang w:val="en-US"/>
              </w:rPr>
            </w:pPr>
          </w:p>
        </w:tc>
        <w:tc>
          <w:tcPr>
            <w:tcW w:w="2185" w:type="pct"/>
            <w:shd w:val="clear" w:color="auto" w:fill="F2DBDB" w:themeFill="accent2" w:themeFillTint="33"/>
          </w:tcPr>
          <w:p w14:paraId="521EB7E7" w14:textId="77777777" w:rsidR="008D235F" w:rsidRPr="008D235F" w:rsidRDefault="008D235F" w:rsidP="0091309D">
            <w:pPr>
              <w:spacing w:after="0" w:line="480" w:lineRule="auto"/>
              <w:jc w:val="both"/>
              <w:rPr>
                <w:lang w:val="en-US"/>
              </w:rPr>
            </w:pPr>
            <w:r w:rsidRPr="008D235F">
              <w:rPr>
                <w:lang w:val="en-US"/>
              </w:rPr>
              <w:t xml:space="preserve"> </w:t>
            </w:r>
          </w:p>
        </w:tc>
      </w:tr>
      <w:tr w:rsidR="00503D2A" w:rsidRPr="008D235F" w14:paraId="376440F3" w14:textId="77777777" w:rsidTr="00503D2A">
        <w:trPr>
          <w:trHeight w:val="576"/>
        </w:trPr>
        <w:tc>
          <w:tcPr>
            <w:tcW w:w="985" w:type="pct"/>
            <w:shd w:val="clear" w:color="auto" w:fill="F2DBDB" w:themeFill="accent2" w:themeFillTint="33"/>
          </w:tcPr>
          <w:p w14:paraId="38FFBA7E" w14:textId="77777777" w:rsidR="008D235F" w:rsidRPr="008D235F" w:rsidRDefault="008D235F" w:rsidP="0091309D">
            <w:pPr>
              <w:spacing w:after="0" w:line="480" w:lineRule="auto"/>
              <w:jc w:val="both"/>
              <w:rPr>
                <w:lang w:val="en-US"/>
              </w:rPr>
            </w:pPr>
            <w:r w:rsidRPr="008D235F">
              <w:rPr>
                <w:lang w:val="en-US"/>
              </w:rPr>
              <w:t>List of variables</w:t>
            </w:r>
          </w:p>
        </w:tc>
        <w:tc>
          <w:tcPr>
            <w:tcW w:w="1830" w:type="pct"/>
            <w:shd w:val="clear" w:color="auto" w:fill="F2DBDB" w:themeFill="accent2" w:themeFillTint="33"/>
          </w:tcPr>
          <w:p w14:paraId="45A240BA" w14:textId="660A31C0" w:rsidR="008D235F" w:rsidRPr="008D235F" w:rsidRDefault="00503D2A" w:rsidP="0091309D">
            <w:pPr>
              <w:spacing w:after="0" w:line="480" w:lineRule="auto"/>
              <w:jc w:val="both"/>
              <w:rPr>
                <w:lang w:val="en-US"/>
              </w:rPr>
            </w:pPr>
            <w:r>
              <w:rPr>
                <w:lang w:val="en-US"/>
              </w:rPr>
              <w:t>Source, URL, Text, Processed Text, Word Count, Moral Foundations Percentages</w:t>
            </w:r>
          </w:p>
        </w:tc>
        <w:tc>
          <w:tcPr>
            <w:tcW w:w="2185" w:type="pct"/>
            <w:shd w:val="clear" w:color="auto" w:fill="F2DBDB" w:themeFill="accent2" w:themeFillTint="33"/>
          </w:tcPr>
          <w:p w14:paraId="7C99E7F3" w14:textId="77777777" w:rsidR="008D235F" w:rsidRPr="008D235F" w:rsidRDefault="008D235F" w:rsidP="0091309D">
            <w:pPr>
              <w:spacing w:after="0" w:line="480" w:lineRule="auto"/>
              <w:jc w:val="both"/>
              <w:rPr>
                <w:sz w:val="20"/>
                <w:szCs w:val="20"/>
                <w:lang w:val="en-US"/>
              </w:rPr>
            </w:pPr>
          </w:p>
        </w:tc>
      </w:tr>
      <w:tr w:rsidR="00503D2A" w:rsidRPr="008D235F" w14:paraId="17A86237" w14:textId="77777777" w:rsidTr="00503D2A">
        <w:trPr>
          <w:trHeight w:val="665"/>
        </w:trPr>
        <w:tc>
          <w:tcPr>
            <w:tcW w:w="985" w:type="pct"/>
            <w:shd w:val="clear" w:color="auto" w:fill="F2DBDB" w:themeFill="accent2" w:themeFillTint="33"/>
          </w:tcPr>
          <w:p w14:paraId="1C1C84DE" w14:textId="77777777" w:rsidR="008D235F" w:rsidRPr="008D235F" w:rsidRDefault="008D235F" w:rsidP="0091309D">
            <w:pPr>
              <w:spacing w:after="0" w:line="480" w:lineRule="auto"/>
              <w:jc w:val="both"/>
              <w:rPr>
                <w:lang w:val="en-US"/>
              </w:rPr>
            </w:pPr>
            <w:r w:rsidRPr="008D235F">
              <w:rPr>
                <w:lang w:val="en-US"/>
              </w:rPr>
              <w:t>Abbreviations, conventions or notation devices</w:t>
            </w:r>
          </w:p>
        </w:tc>
        <w:tc>
          <w:tcPr>
            <w:tcW w:w="1830" w:type="pct"/>
            <w:shd w:val="clear" w:color="auto" w:fill="F2DBDB" w:themeFill="accent2" w:themeFillTint="33"/>
          </w:tcPr>
          <w:p w14:paraId="4E8E94E8" w14:textId="77777777" w:rsidR="008D235F" w:rsidRDefault="00503D2A" w:rsidP="0091309D">
            <w:pPr>
              <w:spacing w:after="0" w:line="480" w:lineRule="auto"/>
              <w:jc w:val="both"/>
              <w:rPr>
                <w:lang w:val="en-US"/>
              </w:rPr>
            </w:pPr>
            <w:r>
              <w:rPr>
                <w:lang w:val="en-US"/>
              </w:rPr>
              <w:t>MFD: Moral Foundations Dictionary,</w:t>
            </w:r>
          </w:p>
          <w:p w14:paraId="0D220348" w14:textId="31F1FEF8" w:rsidR="00503D2A" w:rsidRPr="008D235F" w:rsidRDefault="00503D2A" w:rsidP="0091309D">
            <w:pPr>
              <w:spacing w:after="0" w:line="480" w:lineRule="auto"/>
              <w:jc w:val="both"/>
              <w:rPr>
                <w:lang w:val="en-US"/>
              </w:rPr>
            </w:pPr>
            <w:r>
              <w:rPr>
                <w:lang w:val="en-US"/>
              </w:rPr>
              <w:t xml:space="preserve">MFT: Moral Foundations Theory </w:t>
            </w:r>
          </w:p>
        </w:tc>
        <w:tc>
          <w:tcPr>
            <w:tcW w:w="2185" w:type="pct"/>
            <w:shd w:val="clear" w:color="auto" w:fill="F2DBDB" w:themeFill="accent2" w:themeFillTint="33"/>
          </w:tcPr>
          <w:p w14:paraId="6CE49155" w14:textId="77777777" w:rsidR="008D235F" w:rsidRPr="008D235F" w:rsidRDefault="008D235F" w:rsidP="0091309D">
            <w:pPr>
              <w:spacing w:after="0" w:line="480" w:lineRule="auto"/>
              <w:jc w:val="both"/>
              <w:rPr>
                <w:lang w:val="en-US"/>
              </w:rPr>
            </w:pPr>
          </w:p>
        </w:tc>
      </w:tr>
    </w:tbl>
    <w:p w14:paraId="31CCA708" w14:textId="77777777" w:rsidR="008D235F" w:rsidRPr="008D235F" w:rsidRDefault="008D235F" w:rsidP="0091309D">
      <w:pPr>
        <w:spacing w:after="0" w:line="480" w:lineRule="auto"/>
        <w:jc w:val="both"/>
        <w:rPr>
          <w:lang w:val="en-US"/>
        </w:rPr>
      </w:pPr>
    </w:p>
    <w:p w14:paraId="1330A996" w14:textId="77777777" w:rsidR="00EB79F4" w:rsidRDefault="00EB79F4" w:rsidP="0091309D">
      <w:pPr>
        <w:spacing w:after="0" w:line="480" w:lineRule="auto"/>
        <w:jc w:val="both"/>
        <w:rPr>
          <w:ins w:id="97" w:author="Author"/>
          <w:lang w:val="en-US"/>
        </w:rPr>
      </w:pPr>
    </w:p>
    <w:p w14:paraId="00AA0052" w14:textId="6EF4E5C4" w:rsidR="00A74497" w:rsidRPr="00F73E0D" w:rsidRDefault="00A74497" w:rsidP="00F73E0D">
      <w:pPr>
        <w:spacing w:after="0" w:line="240" w:lineRule="auto"/>
        <w:jc w:val="both"/>
        <w:rPr>
          <w:rFonts w:ascii="Gill Sans MT" w:hAnsi="Gill Sans MT"/>
          <w:sz w:val="24"/>
          <w:rPrChange w:id="98" w:author="Author">
            <w:rPr>
              <w:lang w:val="en-US"/>
            </w:rPr>
          </w:rPrChange>
        </w:rPr>
        <w:pPrChange w:id="99" w:author="Author">
          <w:pPr>
            <w:spacing w:after="0" w:line="480" w:lineRule="auto"/>
            <w:jc w:val="both"/>
          </w:pPr>
        </w:pPrChange>
      </w:pPr>
      <w:ins w:id="100" w:author="Author">
        <w:r w:rsidRPr="00F73E0D">
          <w:rPr>
            <w:rFonts w:ascii="Gill Sans MT" w:hAnsi="Gill Sans MT"/>
            <w:sz w:val="24"/>
            <w:rPrChange w:id="101" w:author="Author">
              <w:rPr>
                <w:rFonts w:ascii="Gill Sans MT" w:hAnsi="Gill Sans MT"/>
                <w:sz w:val="24"/>
                <w:lang w:val="en-US"/>
              </w:rPr>
            </w:rPrChange>
          </w:rPr>
          <w:t xml:space="preserve">This article reported on the use of word frequencies to analyse </w:t>
        </w:r>
        <w:r>
          <w:rPr>
            <w:rFonts w:ascii="Gill Sans MT" w:hAnsi="Gill Sans MT"/>
            <w:sz w:val="24"/>
          </w:rPr>
          <w:t>moral political discourses in four US news outlets. The authors have clearly understood the SAGE dataset brief and have written an interesting and clearly-written piece of work on a timely topic. I recommend that this is accepted pending some relatively minor changes (please see ‘Comments’).</w:t>
        </w:r>
        <w:r w:rsidR="00623B94">
          <w:rPr>
            <w:rFonts w:ascii="Gill Sans MT" w:hAnsi="Gill Sans MT"/>
            <w:sz w:val="24"/>
          </w:rPr>
          <w:t xml:space="preserve"> The major ask is the authors clarify certain claims and provide further information, remembering that a student may be approaching this article having never carried out a qualitative or quantitative project. As such, certain terms </w:t>
        </w:r>
        <w:r w:rsidR="009C50DB">
          <w:rPr>
            <w:rFonts w:ascii="Gill Sans MT" w:hAnsi="Gill Sans MT"/>
            <w:sz w:val="24"/>
          </w:rPr>
          <w:t>should</w:t>
        </w:r>
        <w:r w:rsidR="00623B94">
          <w:rPr>
            <w:rFonts w:ascii="Gill Sans MT" w:hAnsi="Gill Sans MT"/>
            <w:sz w:val="24"/>
          </w:rPr>
          <w:t xml:space="preserve"> be </w:t>
        </w:r>
        <w:r w:rsidR="00E2653E">
          <w:rPr>
            <w:rFonts w:ascii="Gill Sans MT" w:hAnsi="Gill Sans MT"/>
            <w:sz w:val="24"/>
          </w:rPr>
          <w:t>fleshed</w:t>
        </w:r>
        <w:r w:rsidR="00623B94">
          <w:rPr>
            <w:rFonts w:ascii="Gill Sans MT" w:hAnsi="Gill Sans MT"/>
            <w:sz w:val="24"/>
          </w:rPr>
          <w:t xml:space="preserve"> out and explained in lay terms. </w:t>
        </w:r>
        <w:r w:rsidR="00F71EC6">
          <w:rPr>
            <w:rFonts w:ascii="Gill Sans MT" w:hAnsi="Gill Sans MT"/>
            <w:sz w:val="24"/>
          </w:rPr>
          <w:t xml:space="preserve">In </w:t>
        </w:r>
        <w:r w:rsidR="009C50DB">
          <w:rPr>
            <w:rFonts w:ascii="Gill Sans MT" w:hAnsi="Gill Sans MT"/>
            <w:sz w:val="24"/>
          </w:rPr>
          <w:t>addition,</w:t>
        </w:r>
        <w:r w:rsidR="00623B94">
          <w:rPr>
            <w:rFonts w:ascii="Gill Sans MT" w:hAnsi="Gill Sans MT"/>
            <w:sz w:val="24"/>
          </w:rPr>
          <w:t xml:space="preserve"> I would appreciate a screenshot, or an equivalent image, to visualise the data analysis. It’s not clear to the audience what processed columns</w:t>
        </w:r>
        <w:r w:rsidR="006255B7">
          <w:rPr>
            <w:rFonts w:ascii="Gill Sans MT" w:hAnsi="Gill Sans MT"/>
            <w:sz w:val="24"/>
          </w:rPr>
          <w:t xml:space="preserve"> are</w:t>
        </w:r>
        <w:r w:rsidR="00623B94">
          <w:rPr>
            <w:rFonts w:ascii="Gill Sans MT" w:hAnsi="Gill Sans MT"/>
            <w:sz w:val="24"/>
          </w:rPr>
          <w:t>, f</w:t>
        </w:r>
        <w:r w:rsidR="009C50DB">
          <w:rPr>
            <w:rFonts w:ascii="Gill Sans MT" w:hAnsi="Gill Sans MT"/>
            <w:sz w:val="24"/>
          </w:rPr>
          <w:t xml:space="preserve">or example, so this should </w:t>
        </w:r>
        <w:r w:rsidR="00F33DC1">
          <w:rPr>
            <w:rFonts w:ascii="Gill Sans MT" w:hAnsi="Gill Sans MT"/>
            <w:sz w:val="24"/>
          </w:rPr>
          <w:t>address</w:t>
        </w:r>
        <w:r w:rsidR="009C50DB">
          <w:rPr>
            <w:rFonts w:ascii="Gill Sans MT" w:hAnsi="Gill Sans MT"/>
            <w:sz w:val="24"/>
          </w:rPr>
          <w:t xml:space="preserve"> </w:t>
        </w:r>
        <w:r w:rsidR="00623B94">
          <w:rPr>
            <w:rFonts w:ascii="Gill Sans MT" w:hAnsi="Gill Sans MT"/>
            <w:sz w:val="24"/>
          </w:rPr>
          <w:t>that</w:t>
        </w:r>
        <w:r w:rsidR="006255B7">
          <w:rPr>
            <w:rFonts w:ascii="Gill Sans MT" w:hAnsi="Gill Sans MT"/>
            <w:sz w:val="24"/>
          </w:rPr>
          <w:t xml:space="preserve"> issue</w:t>
        </w:r>
        <w:r w:rsidR="00623B94">
          <w:rPr>
            <w:rFonts w:ascii="Gill Sans MT" w:hAnsi="Gill Sans MT"/>
            <w:sz w:val="24"/>
          </w:rPr>
          <w:t>.</w:t>
        </w:r>
      </w:ins>
    </w:p>
    <w:sectPr w:rsidR="00A74497" w:rsidRPr="00F73E0D">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uthor" w:initials="A">
    <w:p w14:paraId="2F31121B" w14:textId="441CF0CB" w:rsidR="0091309D" w:rsidRDefault="0091309D">
      <w:pPr>
        <w:pStyle w:val="CommentText"/>
      </w:pPr>
      <w:r>
        <w:rPr>
          <w:rStyle w:val="CommentReference"/>
        </w:rPr>
        <w:annotationRef/>
      </w:r>
      <w:r>
        <w:t>Who decided that these were ‘moral’? Is this from the authors’ own perspective or is this taken from the literature?</w:t>
      </w:r>
      <w:r w:rsidR="004C7197">
        <w:t xml:space="preserve"> If influence</w:t>
      </w:r>
      <w:r w:rsidR="008B738C">
        <w:t>d</w:t>
      </w:r>
      <w:r w:rsidR="004C7197">
        <w:t xml:space="preserve"> by MFT</w:t>
      </w:r>
      <w:r w:rsidR="00163D12">
        <w:t xml:space="preserve"> and the MFD</w:t>
      </w:r>
      <w:r w:rsidR="004C7197">
        <w:t>, this needs to be clearer in the abstract.</w:t>
      </w:r>
    </w:p>
  </w:comment>
  <w:comment w:id="8" w:author="Author" w:initials="A">
    <w:p w14:paraId="6A06D295" w14:textId="1EB211A1" w:rsidR="00921ED1" w:rsidRDefault="00921ED1">
      <w:pPr>
        <w:pStyle w:val="CommentText"/>
      </w:pPr>
      <w:r>
        <w:rPr>
          <w:rStyle w:val="CommentReference"/>
        </w:rPr>
        <w:annotationRef/>
      </w:r>
      <w:r>
        <w:t>This is all unclear to me – please explain.</w:t>
      </w:r>
    </w:p>
  </w:comment>
  <w:comment w:id="21" w:author="Author" w:initials="A">
    <w:p w14:paraId="4E66A337" w14:textId="061E151A" w:rsidR="0014154D" w:rsidRDefault="0014154D">
      <w:pPr>
        <w:pStyle w:val="CommentText"/>
      </w:pPr>
      <w:r>
        <w:rPr>
          <w:rStyle w:val="CommentReference"/>
        </w:rPr>
        <w:annotationRef/>
      </w:r>
      <w:r>
        <w:t>Citation?</w:t>
      </w:r>
    </w:p>
  </w:comment>
  <w:comment w:id="35" w:author="Author" w:initials="A">
    <w:p w14:paraId="36E90628" w14:textId="5721E7A1" w:rsidR="00DE543D" w:rsidRDefault="00DE543D">
      <w:pPr>
        <w:pStyle w:val="CommentText"/>
      </w:pPr>
      <w:r>
        <w:rPr>
          <w:rStyle w:val="CommentReference"/>
        </w:rPr>
        <w:annotationRef/>
      </w:r>
      <w:r>
        <w:t>Maybe better to have a citation here instead.</w:t>
      </w:r>
    </w:p>
  </w:comment>
  <w:comment w:id="38" w:author="Author" w:initials="A">
    <w:p w14:paraId="768000ED" w14:textId="50C35C07" w:rsidR="00205D41" w:rsidRDefault="00205D41">
      <w:pPr>
        <w:pStyle w:val="CommentText"/>
      </w:pPr>
      <w:r>
        <w:rPr>
          <w:rStyle w:val="CommentReference"/>
        </w:rPr>
        <w:annotationRef/>
      </w:r>
      <w:r>
        <w:t>So what kinds of stories were analysed?</w:t>
      </w:r>
    </w:p>
  </w:comment>
  <w:comment w:id="44" w:author="Author" w:initials="A">
    <w:p w14:paraId="403D1111" w14:textId="51C8DB8B" w:rsidR="009A6300" w:rsidRDefault="009A6300">
      <w:pPr>
        <w:pStyle w:val="CommentText"/>
      </w:pPr>
      <w:r>
        <w:t xml:space="preserve">Ah. </w:t>
      </w:r>
      <w:r>
        <w:rPr>
          <w:rStyle w:val="CommentReference"/>
        </w:rPr>
        <w:annotationRef/>
      </w:r>
      <w:r>
        <w:t>Ignore above comment!</w:t>
      </w:r>
    </w:p>
  </w:comment>
  <w:comment w:id="46" w:author="Author" w:initials="A">
    <w:p w14:paraId="51AA1D02" w14:textId="2F9A112B" w:rsidR="009F4AFC" w:rsidRDefault="009F4AFC">
      <w:pPr>
        <w:pStyle w:val="CommentText"/>
      </w:pPr>
      <w:r>
        <w:rPr>
          <w:rStyle w:val="CommentReference"/>
        </w:rPr>
        <w:annotationRef/>
      </w:r>
      <w:r w:rsidR="00163D12">
        <w:t>The publisher</w:t>
      </w:r>
      <w:r>
        <w:t xml:space="preserve"> is based in the UK, so it’d be best to use UK language conventions here (e.g. analysing).</w:t>
      </w:r>
    </w:p>
  </w:comment>
  <w:comment w:id="54" w:author="Author" w:initials="A">
    <w:p w14:paraId="73BBE84C" w14:textId="35D6090D" w:rsidR="00163D12" w:rsidRDefault="00163D12">
      <w:pPr>
        <w:pStyle w:val="CommentText"/>
      </w:pPr>
      <w:r>
        <w:rPr>
          <w:rStyle w:val="CommentReference"/>
        </w:rPr>
        <w:annotationRef/>
      </w:r>
      <w:r>
        <w:t>What processed column? Explain.</w:t>
      </w:r>
    </w:p>
  </w:comment>
  <w:comment w:id="59" w:author="Author" w:initials="A">
    <w:p w14:paraId="254E8446" w14:textId="6AD7822A" w:rsidR="00163D12" w:rsidRDefault="00163D12">
      <w:pPr>
        <w:pStyle w:val="CommentText"/>
      </w:pPr>
      <w:r>
        <w:rPr>
          <w:rStyle w:val="CommentReference"/>
        </w:rPr>
        <w:annotationRef/>
      </w:r>
      <w:r>
        <w:t>Long paragraph. Break up.</w:t>
      </w:r>
    </w:p>
  </w:comment>
  <w:comment w:id="63" w:author="Author" w:initials="A">
    <w:p w14:paraId="6C2615B7" w14:textId="67819B2E" w:rsidR="00163D12" w:rsidRDefault="00163D12">
      <w:pPr>
        <w:pStyle w:val="CommentText"/>
      </w:pPr>
      <w:r>
        <w:rPr>
          <w:rStyle w:val="CommentReference"/>
        </w:rPr>
        <w:annotationRef/>
      </w:r>
      <w:r>
        <w:t>Do you have a screenshot or something? It would help the reader, at this stage, to visualise this.</w:t>
      </w:r>
    </w:p>
  </w:comment>
  <w:comment w:id="88" w:author="Author" w:initials="A">
    <w:p w14:paraId="2AEF46B9" w14:textId="3506ED28" w:rsidR="00663B6B" w:rsidRDefault="00663B6B">
      <w:pPr>
        <w:pStyle w:val="CommentText"/>
      </w:pPr>
      <w:r>
        <w:rPr>
          <w:rStyle w:val="CommentReference"/>
        </w:rPr>
        <w:annotationRef/>
      </w:r>
      <w:r>
        <w:t>Explain more – remember that this may be a student who is not familiar at all with this method.</w:t>
      </w:r>
    </w:p>
  </w:comment>
  <w:comment w:id="89" w:author="Author" w:initials="A">
    <w:p w14:paraId="65C4EBF9" w14:textId="4107336F" w:rsidR="00663B6B" w:rsidRDefault="00663B6B">
      <w:pPr>
        <w:pStyle w:val="CommentText"/>
      </w:pPr>
      <w:r>
        <w:rPr>
          <w:rStyle w:val="CommentReference"/>
        </w:rPr>
        <w:annotationRef/>
      </w:r>
      <w:r>
        <w:t>I think this graphic requires more explanation for the lay reader. Imagine that this is a student reading this who has never heard about error bars, confidence intervals, and so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31121B" w15:done="0"/>
  <w15:commentEx w15:paraId="6A06D295" w15:done="0"/>
  <w15:commentEx w15:paraId="4E66A337" w15:done="0"/>
  <w15:commentEx w15:paraId="36E90628" w15:done="0"/>
  <w15:commentEx w15:paraId="768000ED" w15:done="0"/>
  <w15:commentEx w15:paraId="403D1111" w15:done="0"/>
  <w15:commentEx w15:paraId="51AA1D02" w15:done="0"/>
  <w15:commentEx w15:paraId="73BBE84C" w15:done="0"/>
  <w15:commentEx w15:paraId="254E8446" w15:done="0"/>
  <w15:commentEx w15:paraId="6C2615B7" w15:done="0"/>
  <w15:commentEx w15:paraId="2AEF46B9" w15:done="0"/>
  <w15:commentEx w15:paraId="65C4EBF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FE47E" w14:textId="77777777" w:rsidR="00F73E0D" w:rsidRDefault="00F73E0D" w:rsidP="00F73E0D">
      <w:pPr>
        <w:spacing w:after="0" w:line="240" w:lineRule="auto"/>
      </w:pPr>
      <w:r>
        <w:separator/>
      </w:r>
    </w:p>
  </w:endnote>
  <w:endnote w:type="continuationSeparator" w:id="0">
    <w:p w14:paraId="5BB5BF32" w14:textId="77777777" w:rsidR="00F73E0D" w:rsidRDefault="00F73E0D" w:rsidP="00F73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35683" w14:textId="77777777" w:rsidR="00F73E0D" w:rsidRDefault="00F73E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B9E91" w14:textId="77777777" w:rsidR="00F73E0D" w:rsidRDefault="00F73E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1F40D" w14:textId="77777777" w:rsidR="00F73E0D" w:rsidRDefault="00F73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C5C62" w14:textId="77777777" w:rsidR="00F73E0D" w:rsidRDefault="00F73E0D" w:rsidP="00F73E0D">
      <w:pPr>
        <w:spacing w:after="0" w:line="240" w:lineRule="auto"/>
      </w:pPr>
      <w:r>
        <w:separator/>
      </w:r>
    </w:p>
  </w:footnote>
  <w:footnote w:type="continuationSeparator" w:id="0">
    <w:p w14:paraId="572F67EE" w14:textId="77777777" w:rsidR="00F73E0D" w:rsidRDefault="00F73E0D" w:rsidP="00F73E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99B66" w14:textId="77777777" w:rsidR="00F73E0D" w:rsidRDefault="00F73E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4DCDE" w14:textId="77777777" w:rsidR="00F73E0D" w:rsidRDefault="00F73E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71EF4" w14:textId="77777777" w:rsidR="00F73E0D" w:rsidRDefault="00F73E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35F"/>
    <w:rsid w:val="00064084"/>
    <w:rsid w:val="000A1734"/>
    <w:rsid w:val="000F0660"/>
    <w:rsid w:val="000F06B2"/>
    <w:rsid w:val="0014154D"/>
    <w:rsid w:val="00163D12"/>
    <w:rsid w:val="001655C3"/>
    <w:rsid w:val="00177A2D"/>
    <w:rsid w:val="001938D0"/>
    <w:rsid w:val="001958CF"/>
    <w:rsid w:val="001963F7"/>
    <w:rsid w:val="001A18B8"/>
    <w:rsid w:val="001C100D"/>
    <w:rsid w:val="001E0123"/>
    <w:rsid w:val="001F6203"/>
    <w:rsid w:val="001F7607"/>
    <w:rsid w:val="00205D41"/>
    <w:rsid w:val="00215D5A"/>
    <w:rsid w:val="002647DA"/>
    <w:rsid w:val="00276424"/>
    <w:rsid w:val="00280603"/>
    <w:rsid w:val="002A39D2"/>
    <w:rsid w:val="002C6980"/>
    <w:rsid w:val="00313A09"/>
    <w:rsid w:val="0035181D"/>
    <w:rsid w:val="0036125E"/>
    <w:rsid w:val="00362DD6"/>
    <w:rsid w:val="003641FE"/>
    <w:rsid w:val="00367161"/>
    <w:rsid w:val="003829D6"/>
    <w:rsid w:val="003B7D86"/>
    <w:rsid w:val="004408E9"/>
    <w:rsid w:val="004B0F1B"/>
    <w:rsid w:val="004B201D"/>
    <w:rsid w:val="004C7197"/>
    <w:rsid w:val="004D60D2"/>
    <w:rsid w:val="004F0511"/>
    <w:rsid w:val="00503D2A"/>
    <w:rsid w:val="0058479B"/>
    <w:rsid w:val="005B57FC"/>
    <w:rsid w:val="005B7A3D"/>
    <w:rsid w:val="005C6804"/>
    <w:rsid w:val="005D4599"/>
    <w:rsid w:val="0061739D"/>
    <w:rsid w:val="00623B94"/>
    <w:rsid w:val="006255B7"/>
    <w:rsid w:val="00631E45"/>
    <w:rsid w:val="006601FB"/>
    <w:rsid w:val="00663B6B"/>
    <w:rsid w:val="00686885"/>
    <w:rsid w:val="0071307A"/>
    <w:rsid w:val="00723809"/>
    <w:rsid w:val="00740AAF"/>
    <w:rsid w:val="007736D7"/>
    <w:rsid w:val="007B178C"/>
    <w:rsid w:val="00855BAE"/>
    <w:rsid w:val="00865F03"/>
    <w:rsid w:val="00881744"/>
    <w:rsid w:val="00885074"/>
    <w:rsid w:val="0089334C"/>
    <w:rsid w:val="00895EE2"/>
    <w:rsid w:val="00897A90"/>
    <w:rsid w:val="008A4865"/>
    <w:rsid w:val="008B738C"/>
    <w:rsid w:val="008D235F"/>
    <w:rsid w:val="00902088"/>
    <w:rsid w:val="0091309D"/>
    <w:rsid w:val="009157DC"/>
    <w:rsid w:val="00921ED1"/>
    <w:rsid w:val="00992A23"/>
    <w:rsid w:val="009A6300"/>
    <w:rsid w:val="009C50DB"/>
    <w:rsid w:val="009F36C5"/>
    <w:rsid w:val="009F4AFC"/>
    <w:rsid w:val="00A06ED9"/>
    <w:rsid w:val="00A2343D"/>
    <w:rsid w:val="00A740A5"/>
    <w:rsid w:val="00A74497"/>
    <w:rsid w:val="00AA4D10"/>
    <w:rsid w:val="00AE133D"/>
    <w:rsid w:val="00B6424A"/>
    <w:rsid w:val="00B713A1"/>
    <w:rsid w:val="00B94BB3"/>
    <w:rsid w:val="00BA770F"/>
    <w:rsid w:val="00CA6D14"/>
    <w:rsid w:val="00CB3180"/>
    <w:rsid w:val="00CB5396"/>
    <w:rsid w:val="00D96F7B"/>
    <w:rsid w:val="00DC2EA3"/>
    <w:rsid w:val="00DD6529"/>
    <w:rsid w:val="00DE15A0"/>
    <w:rsid w:val="00DE543D"/>
    <w:rsid w:val="00E034E4"/>
    <w:rsid w:val="00E2653E"/>
    <w:rsid w:val="00EB0A01"/>
    <w:rsid w:val="00EB79F4"/>
    <w:rsid w:val="00EE3ED8"/>
    <w:rsid w:val="00F11CC7"/>
    <w:rsid w:val="00F33DC1"/>
    <w:rsid w:val="00F71BBE"/>
    <w:rsid w:val="00F71EC6"/>
    <w:rsid w:val="00F73E0D"/>
    <w:rsid w:val="00F911B7"/>
    <w:rsid w:val="00FA705E"/>
    <w:rsid w:val="00FB4E68"/>
    <w:rsid w:val="00FC1643"/>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41A78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F73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E0D"/>
    <w:rPr>
      <w:rFonts w:eastAsiaTheme="minorHAnsi"/>
      <w:sz w:val="22"/>
      <w:szCs w:val="22"/>
      <w:lang w:val="en-GB"/>
    </w:rPr>
  </w:style>
  <w:style w:type="paragraph" w:styleId="Footer">
    <w:name w:val="footer"/>
    <w:basedOn w:val="Normal"/>
    <w:link w:val="FooterChar"/>
    <w:uiPriority w:val="99"/>
    <w:unhideWhenUsed/>
    <w:rsid w:val="00F73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E0D"/>
    <w:rPr>
      <w:rFonts w:eastAsiaTheme="minorHAnsi"/>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foxnews.com/" TargetMode="External"/><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www.nytimes.com/"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pr.org/" TargetMode="Externa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text-processing.com/demo/stem/" TargetMode="External"/><Relationship Id="rId14" Type="http://schemas.openxmlformats.org/officeDocument/2006/relationships/hyperlink" Target="https://www.breitbart.com/" TargetMode="Externa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EC6"/>
    <w:rsid w:val="0008483D"/>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3322</Words>
  <Characters>18942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2018-10-26T09:38:00Z</dcterms:created>
  <dcterms:modified xsi:type="dcterms:W3CDTF">2018-10-26T09:38:00Z</dcterms:modified>
</cp:coreProperties>
</file>