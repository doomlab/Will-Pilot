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360173" w14:textId="54DB7945" w:rsidR="008D235F" w:rsidRPr="000C0210" w:rsidRDefault="008A4865" w:rsidP="0091309D">
      <w:pPr>
        <w:spacing w:after="0" w:line="480" w:lineRule="auto"/>
        <w:jc w:val="both"/>
        <w:rPr>
          <w:rFonts w:ascii="Times New Roman" w:hAnsi="Times New Roman" w:cs="Times New Roman"/>
          <w:b/>
          <w:sz w:val="36"/>
          <w:szCs w:val="36"/>
          <w:rPrChange w:id="0" w:author="Author">
            <w:rPr>
              <w:rFonts w:ascii="Times New Roman" w:hAnsi="Times New Roman" w:cs="Times New Roman"/>
              <w:b/>
              <w:sz w:val="36"/>
              <w:szCs w:val="36"/>
              <w:lang w:val="en-US"/>
            </w:rPr>
          </w:rPrChange>
        </w:rPr>
      </w:pPr>
      <w:r w:rsidRPr="000C0210">
        <w:rPr>
          <w:rFonts w:ascii="Times New Roman" w:hAnsi="Times New Roman" w:cs="Times New Roman"/>
          <w:b/>
          <w:sz w:val="36"/>
          <w:szCs w:val="36"/>
          <w:rPrChange w:id="1" w:author="Author">
            <w:rPr>
              <w:rFonts w:ascii="Times New Roman" w:hAnsi="Times New Roman" w:cs="Times New Roman"/>
              <w:b/>
              <w:sz w:val="36"/>
              <w:szCs w:val="36"/>
              <w:lang w:val="en-US"/>
            </w:rPr>
          </w:rPrChange>
        </w:rPr>
        <w:t xml:space="preserve">Using Word Frequencies to </w:t>
      </w:r>
      <w:proofErr w:type="spellStart"/>
      <w:r w:rsidRPr="000C0210">
        <w:rPr>
          <w:rFonts w:ascii="Times New Roman" w:hAnsi="Times New Roman" w:cs="Times New Roman"/>
          <w:b/>
          <w:sz w:val="36"/>
          <w:szCs w:val="36"/>
          <w:rPrChange w:id="2" w:author="Author">
            <w:rPr>
              <w:rFonts w:ascii="Times New Roman" w:hAnsi="Times New Roman" w:cs="Times New Roman"/>
              <w:b/>
              <w:sz w:val="36"/>
              <w:szCs w:val="36"/>
              <w:lang w:val="en-US"/>
            </w:rPr>
          </w:rPrChange>
        </w:rPr>
        <w:t>Analyze</w:t>
      </w:r>
      <w:proofErr w:type="spellEnd"/>
      <w:r w:rsidRPr="000C0210">
        <w:rPr>
          <w:rFonts w:ascii="Times New Roman" w:hAnsi="Times New Roman" w:cs="Times New Roman"/>
          <w:b/>
          <w:sz w:val="36"/>
          <w:szCs w:val="36"/>
          <w:rPrChange w:id="3" w:author="Author">
            <w:rPr>
              <w:rFonts w:ascii="Times New Roman" w:hAnsi="Times New Roman" w:cs="Times New Roman"/>
              <w:b/>
              <w:sz w:val="36"/>
              <w:szCs w:val="36"/>
              <w:lang w:val="en-US"/>
            </w:rPr>
          </w:rPrChange>
        </w:rPr>
        <w:t xml:space="preserve"> Political Language and Moral Focus</w:t>
      </w:r>
    </w:p>
    <w:p w14:paraId="7B9BD997" w14:textId="2727ED97" w:rsidR="001963F7" w:rsidRPr="000C0210" w:rsidRDefault="001963F7" w:rsidP="0091309D">
      <w:pPr>
        <w:spacing w:after="0" w:line="480" w:lineRule="auto"/>
        <w:jc w:val="both"/>
        <w:rPr>
          <w:rFonts w:ascii="Times New Roman" w:hAnsi="Times New Roman" w:cs="Times New Roman"/>
          <w:sz w:val="24"/>
          <w:szCs w:val="24"/>
          <w:rPrChange w:id="4"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5" w:author="Author">
            <w:rPr>
              <w:rFonts w:ascii="Times New Roman" w:hAnsi="Times New Roman" w:cs="Times New Roman"/>
              <w:sz w:val="24"/>
              <w:szCs w:val="24"/>
              <w:lang w:val="en-US"/>
            </w:rPr>
          </w:rPrChange>
        </w:rPr>
        <w:t>Erin M. Buchanan, Missouri State University</w:t>
      </w:r>
    </w:p>
    <w:p w14:paraId="41D27F04" w14:textId="7F4AE0E9" w:rsidR="001963F7" w:rsidRPr="000C0210" w:rsidRDefault="001963F7" w:rsidP="0091309D">
      <w:pPr>
        <w:spacing w:after="0" w:line="480" w:lineRule="auto"/>
        <w:jc w:val="both"/>
        <w:rPr>
          <w:rFonts w:ascii="Times New Roman" w:hAnsi="Times New Roman" w:cs="Times New Roman"/>
          <w:sz w:val="24"/>
          <w:szCs w:val="24"/>
          <w:rPrChange w:id="6"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7" w:author="Author">
            <w:rPr>
              <w:rFonts w:ascii="Times New Roman" w:hAnsi="Times New Roman" w:cs="Times New Roman"/>
              <w:sz w:val="24"/>
              <w:szCs w:val="24"/>
              <w:lang w:val="en-US"/>
            </w:rPr>
          </w:rPrChange>
        </w:rPr>
        <w:t>William E. Padfield, Missouri State University</w:t>
      </w:r>
    </w:p>
    <w:p w14:paraId="7BBB4DB2" w14:textId="77777777" w:rsidR="0091309D" w:rsidRPr="000C0210" w:rsidRDefault="0091309D" w:rsidP="0091309D">
      <w:pPr>
        <w:spacing w:after="0" w:line="480" w:lineRule="auto"/>
        <w:jc w:val="both"/>
        <w:rPr>
          <w:rFonts w:ascii="Times New Roman" w:hAnsi="Times New Roman" w:cs="Times New Roman"/>
          <w:sz w:val="24"/>
          <w:szCs w:val="24"/>
          <w:rPrChange w:id="8" w:author="Author">
            <w:rPr>
              <w:rFonts w:ascii="Times New Roman" w:hAnsi="Times New Roman" w:cs="Times New Roman"/>
              <w:sz w:val="24"/>
              <w:szCs w:val="24"/>
              <w:lang w:val="en-US"/>
            </w:rPr>
          </w:rPrChange>
        </w:rPr>
      </w:pPr>
    </w:p>
    <w:p w14:paraId="7D2D2B71" w14:textId="77777777" w:rsidR="00992A23" w:rsidRPr="000C0210" w:rsidRDefault="00992A23" w:rsidP="0091309D">
      <w:pPr>
        <w:autoSpaceDE w:val="0"/>
        <w:autoSpaceDN w:val="0"/>
        <w:adjustRightInd w:val="0"/>
        <w:spacing w:after="0" w:line="480" w:lineRule="auto"/>
        <w:jc w:val="both"/>
        <w:rPr>
          <w:rFonts w:ascii="Times New Roman" w:eastAsiaTheme="minorEastAsia" w:hAnsi="Times New Roman" w:cs="Times New Roman"/>
          <w:b/>
          <w:sz w:val="24"/>
          <w:szCs w:val="24"/>
          <w:rPrChange w:id="9" w:author="Author">
            <w:rPr>
              <w:rFonts w:ascii="Times New Roman" w:eastAsiaTheme="minorEastAsia" w:hAnsi="Times New Roman" w:cs="Times New Roman"/>
              <w:b/>
              <w:sz w:val="24"/>
              <w:szCs w:val="24"/>
              <w:lang w:val="en-US"/>
            </w:rPr>
          </w:rPrChange>
        </w:rPr>
      </w:pPr>
      <w:r w:rsidRPr="000C0210">
        <w:rPr>
          <w:rFonts w:ascii="Times New Roman" w:eastAsiaTheme="minorEastAsia" w:hAnsi="Times New Roman" w:cs="Times New Roman"/>
          <w:b/>
          <w:sz w:val="24"/>
          <w:szCs w:val="24"/>
          <w:rPrChange w:id="10" w:author="Author">
            <w:rPr>
              <w:rFonts w:ascii="Times New Roman" w:eastAsiaTheme="minorEastAsia" w:hAnsi="Times New Roman" w:cs="Times New Roman"/>
              <w:b/>
              <w:sz w:val="24"/>
              <w:szCs w:val="24"/>
              <w:lang w:val="en-US"/>
            </w:rPr>
          </w:rPrChange>
        </w:rPr>
        <w:t>Contributor biographies</w:t>
      </w:r>
    </w:p>
    <w:p w14:paraId="4D8A287C" w14:textId="7799E94E" w:rsidR="001958CF" w:rsidRPr="000C0210" w:rsidRDefault="00992A23" w:rsidP="0091309D">
      <w:pPr>
        <w:autoSpaceDE w:val="0"/>
        <w:autoSpaceDN w:val="0"/>
        <w:adjustRightInd w:val="0"/>
        <w:spacing w:after="0" w:line="480" w:lineRule="auto"/>
        <w:jc w:val="both"/>
        <w:rPr>
          <w:rFonts w:ascii="Times New Roman" w:eastAsiaTheme="minorEastAsia" w:hAnsi="Times New Roman" w:cs="Times New Roman"/>
          <w:sz w:val="24"/>
          <w:szCs w:val="24"/>
          <w:rPrChange w:id="11" w:author="Author">
            <w:rPr>
              <w:rFonts w:ascii="Times New Roman" w:eastAsiaTheme="minorEastAsia" w:hAnsi="Times New Roman" w:cs="Times New Roman"/>
              <w:sz w:val="24"/>
              <w:szCs w:val="24"/>
              <w:lang w:val="en-US"/>
            </w:rPr>
          </w:rPrChange>
        </w:rPr>
      </w:pPr>
      <w:r w:rsidRPr="000C0210">
        <w:rPr>
          <w:rFonts w:ascii="Times New Roman" w:eastAsiaTheme="minorEastAsia" w:hAnsi="Times New Roman" w:cs="Times New Roman"/>
          <w:sz w:val="24"/>
          <w:szCs w:val="24"/>
          <w:rPrChange w:id="12" w:author="Author">
            <w:rPr>
              <w:rFonts w:ascii="Times New Roman" w:eastAsiaTheme="minorEastAsia" w:hAnsi="Times New Roman" w:cs="Times New Roman"/>
              <w:sz w:val="24"/>
              <w:szCs w:val="24"/>
              <w:lang w:val="en-US"/>
            </w:rPr>
          </w:rPrChange>
        </w:rPr>
        <w:t>Erin M. Buchanan is an Associate Professor of Quantitative Psychology at Missouri State University. She has an undergraduate degree in psychology from Texas A&amp;M University, and her master’s degree and Ph.D. from Texas Tech University. Her research specialties include applied statistics with a focus on scale development and validation, as well as research on new statistical procedures and their implementation in the social sciences. She mainly teaches undergraduate and graduate statistics courses that cover the whole range of types of statistics, along with content areas of cognition and psycholinguistics. Finally, she also is interested in understanding the underlying structure of our language systems and how those systems interact our ability to judge and create written and spoken text.</w:t>
      </w:r>
    </w:p>
    <w:p w14:paraId="5522A332" w14:textId="77777777" w:rsidR="00A2343D" w:rsidRPr="000C0210" w:rsidRDefault="00A2343D" w:rsidP="0091309D">
      <w:pPr>
        <w:autoSpaceDE w:val="0"/>
        <w:autoSpaceDN w:val="0"/>
        <w:adjustRightInd w:val="0"/>
        <w:spacing w:after="0" w:line="480" w:lineRule="auto"/>
        <w:jc w:val="both"/>
        <w:rPr>
          <w:rFonts w:ascii="Times New Roman" w:eastAsiaTheme="minorEastAsia" w:hAnsi="Times New Roman" w:cs="Times New Roman"/>
          <w:sz w:val="24"/>
          <w:szCs w:val="24"/>
          <w:rPrChange w:id="13" w:author="Author">
            <w:rPr>
              <w:rFonts w:ascii="Times New Roman" w:eastAsiaTheme="minorEastAsia" w:hAnsi="Times New Roman" w:cs="Times New Roman"/>
              <w:sz w:val="24"/>
              <w:szCs w:val="24"/>
              <w:lang w:val="en-US"/>
            </w:rPr>
          </w:rPrChange>
        </w:rPr>
      </w:pPr>
    </w:p>
    <w:p w14:paraId="6BB4BA79" w14:textId="2E02EEF9" w:rsidR="00A2343D" w:rsidRPr="000C0210" w:rsidRDefault="00A2343D" w:rsidP="0091309D">
      <w:pPr>
        <w:autoSpaceDE w:val="0"/>
        <w:autoSpaceDN w:val="0"/>
        <w:adjustRightInd w:val="0"/>
        <w:spacing w:after="0" w:line="480" w:lineRule="auto"/>
        <w:jc w:val="both"/>
        <w:rPr>
          <w:rFonts w:ascii="Times New Roman" w:hAnsi="Times New Roman" w:cs="Times New Roman"/>
          <w:b/>
          <w:sz w:val="36"/>
          <w:szCs w:val="36"/>
          <w:rPrChange w:id="14" w:author="Author">
            <w:rPr>
              <w:rFonts w:ascii="Times New Roman" w:hAnsi="Times New Roman" w:cs="Times New Roman"/>
              <w:b/>
              <w:sz w:val="36"/>
              <w:szCs w:val="36"/>
              <w:lang w:val="en-US"/>
            </w:rPr>
          </w:rPrChange>
        </w:rPr>
      </w:pPr>
      <w:r w:rsidRPr="000C0210">
        <w:rPr>
          <w:rFonts w:ascii="Times New Roman" w:eastAsiaTheme="minorEastAsia" w:hAnsi="Times New Roman" w:cs="Times New Roman"/>
          <w:sz w:val="24"/>
          <w:szCs w:val="24"/>
          <w:rPrChange w:id="15" w:author="Author">
            <w:rPr>
              <w:rFonts w:ascii="Times New Roman" w:eastAsiaTheme="minorEastAsia" w:hAnsi="Times New Roman" w:cs="Times New Roman"/>
              <w:sz w:val="24"/>
              <w:szCs w:val="24"/>
              <w:lang w:val="en-US"/>
            </w:rPr>
          </w:rPrChange>
        </w:rPr>
        <w:t xml:space="preserve">William E. Padfield is a master’s degree candidate at Missouri State University. He earned his B.S. in Psychology at Missouri State University. His research largely focuses on the moral and linguistic aspects of political discourse, especially that of the media. Specifically, his research interests include Moral Foundations Theory, </w:t>
      </w:r>
      <w:proofErr w:type="spellStart"/>
      <w:r w:rsidRPr="000C0210">
        <w:rPr>
          <w:rFonts w:ascii="Times New Roman" w:eastAsiaTheme="minorEastAsia" w:hAnsi="Times New Roman" w:cs="Times New Roman"/>
          <w:sz w:val="24"/>
          <w:szCs w:val="24"/>
          <w:rPrChange w:id="16" w:author="Author">
            <w:rPr>
              <w:rFonts w:ascii="Times New Roman" w:eastAsiaTheme="minorEastAsia" w:hAnsi="Times New Roman" w:cs="Times New Roman"/>
              <w:sz w:val="24"/>
              <w:szCs w:val="24"/>
              <w:lang w:val="en-US"/>
            </w:rPr>
          </w:rPrChange>
        </w:rPr>
        <w:t>attentional</w:t>
      </w:r>
      <w:proofErr w:type="spellEnd"/>
      <w:r w:rsidRPr="000C0210">
        <w:rPr>
          <w:rFonts w:ascii="Times New Roman" w:eastAsiaTheme="minorEastAsia" w:hAnsi="Times New Roman" w:cs="Times New Roman"/>
          <w:sz w:val="24"/>
          <w:szCs w:val="24"/>
          <w:rPrChange w:id="17" w:author="Author">
            <w:rPr>
              <w:rFonts w:ascii="Times New Roman" w:eastAsiaTheme="minorEastAsia" w:hAnsi="Times New Roman" w:cs="Times New Roman"/>
              <w:sz w:val="24"/>
              <w:szCs w:val="24"/>
              <w:lang w:val="en-US"/>
            </w:rPr>
          </w:rPrChange>
        </w:rPr>
        <w:t xml:space="preserve"> focus in congressional speeches, and semantic priming.</w:t>
      </w:r>
    </w:p>
    <w:p w14:paraId="3BF413D0" w14:textId="77777777" w:rsidR="0091309D" w:rsidRPr="000C0210" w:rsidRDefault="0091309D" w:rsidP="0091309D">
      <w:pPr>
        <w:spacing w:after="0" w:line="240" w:lineRule="auto"/>
        <w:jc w:val="both"/>
        <w:rPr>
          <w:rFonts w:ascii="Times New Roman" w:hAnsi="Times New Roman" w:cs="Times New Roman"/>
          <w:b/>
          <w:sz w:val="36"/>
          <w:szCs w:val="36"/>
          <w:rPrChange w:id="18" w:author="Author">
            <w:rPr>
              <w:rFonts w:ascii="Times New Roman" w:hAnsi="Times New Roman" w:cs="Times New Roman"/>
              <w:b/>
              <w:sz w:val="36"/>
              <w:szCs w:val="36"/>
              <w:lang w:val="en-US"/>
            </w:rPr>
          </w:rPrChange>
        </w:rPr>
      </w:pPr>
      <w:r w:rsidRPr="000C0210">
        <w:rPr>
          <w:rFonts w:ascii="Times New Roman" w:hAnsi="Times New Roman" w:cs="Times New Roman"/>
          <w:b/>
          <w:sz w:val="36"/>
          <w:szCs w:val="36"/>
          <w:rPrChange w:id="19" w:author="Author">
            <w:rPr>
              <w:rFonts w:ascii="Times New Roman" w:hAnsi="Times New Roman" w:cs="Times New Roman"/>
              <w:b/>
              <w:sz w:val="36"/>
              <w:szCs w:val="36"/>
              <w:lang w:val="en-US"/>
            </w:rPr>
          </w:rPrChange>
        </w:rPr>
        <w:br w:type="page"/>
      </w:r>
    </w:p>
    <w:p w14:paraId="48F51298" w14:textId="5BA09EAC" w:rsidR="008D235F" w:rsidRPr="000C0210" w:rsidRDefault="008D235F" w:rsidP="0091309D">
      <w:pPr>
        <w:spacing w:after="0" w:line="480" w:lineRule="auto"/>
        <w:jc w:val="both"/>
        <w:rPr>
          <w:rFonts w:ascii="Times New Roman" w:hAnsi="Times New Roman" w:cs="Times New Roman"/>
          <w:sz w:val="24"/>
          <w:szCs w:val="24"/>
          <w:rPrChange w:id="20" w:author="Author">
            <w:rPr>
              <w:rFonts w:ascii="Times New Roman" w:hAnsi="Times New Roman" w:cs="Times New Roman"/>
              <w:sz w:val="24"/>
              <w:szCs w:val="24"/>
              <w:lang w:val="en-US"/>
            </w:rPr>
          </w:rPrChange>
        </w:rPr>
      </w:pPr>
      <w:r w:rsidRPr="000C0210">
        <w:rPr>
          <w:rFonts w:ascii="Times New Roman" w:hAnsi="Times New Roman" w:cs="Times New Roman"/>
          <w:b/>
          <w:sz w:val="36"/>
          <w:szCs w:val="36"/>
          <w:rPrChange w:id="21" w:author="Author">
            <w:rPr>
              <w:rFonts w:ascii="Times New Roman" w:hAnsi="Times New Roman" w:cs="Times New Roman"/>
              <w:b/>
              <w:sz w:val="36"/>
              <w:szCs w:val="36"/>
              <w:lang w:val="en-US"/>
            </w:rPr>
          </w:rPrChange>
        </w:rPr>
        <w:lastRenderedPageBreak/>
        <w:t xml:space="preserve">Abstract </w:t>
      </w:r>
    </w:p>
    <w:p w14:paraId="6802D471" w14:textId="1E9D290F" w:rsidR="008D235F" w:rsidRPr="000C0210" w:rsidRDefault="000F06B2" w:rsidP="0091309D">
      <w:pPr>
        <w:spacing w:after="0" w:line="480" w:lineRule="auto"/>
        <w:jc w:val="both"/>
        <w:rPr>
          <w:rFonts w:ascii="Times New Roman" w:hAnsi="Times New Roman" w:cs="Times New Roman"/>
          <w:sz w:val="24"/>
          <w:szCs w:val="24"/>
          <w:rPrChange w:id="22"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23" w:author="Author">
            <w:rPr>
              <w:rFonts w:ascii="Times New Roman" w:hAnsi="Times New Roman" w:cs="Times New Roman"/>
              <w:sz w:val="24"/>
              <w:szCs w:val="24"/>
              <w:lang w:val="en-US"/>
            </w:rPr>
          </w:rPrChange>
        </w:rPr>
        <w:t xml:space="preserve">This data was collected to explore </w:t>
      </w:r>
      <w:commentRangeStart w:id="24"/>
      <w:r w:rsidRPr="000C0210">
        <w:rPr>
          <w:rFonts w:ascii="Times New Roman" w:hAnsi="Times New Roman" w:cs="Times New Roman"/>
          <w:sz w:val="24"/>
          <w:szCs w:val="24"/>
          <w:rPrChange w:id="25" w:author="Author">
            <w:rPr>
              <w:rFonts w:ascii="Times New Roman" w:hAnsi="Times New Roman" w:cs="Times New Roman"/>
              <w:sz w:val="24"/>
              <w:szCs w:val="24"/>
              <w:lang w:val="en-US"/>
            </w:rPr>
          </w:rPrChange>
        </w:rPr>
        <w:t>the use of moral words</w:t>
      </w:r>
      <w:ins w:id="26" w:author="Author">
        <w:r w:rsidR="003D7171" w:rsidRPr="000C0210">
          <w:rPr>
            <w:rFonts w:ascii="Times New Roman" w:hAnsi="Times New Roman" w:cs="Times New Roman"/>
            <w:sz w:val="24"/>
            <w:szCs w:val="24"/>
            <w:rPrChange w:id="27" w:author="Author">
              <w:rPr>
                <w:rFonts w:ascii="Times New Roman" w:hAnsi="Times New Roman" w:cs="Times New Roman"/>
                <w:sz w:val="24"/>
                <w:szCs w:val="24"/>
                <w:lang w:val="en-US"/>
              </w:rPr>
            </w:rPrChange>
          </w:rPr>
          <w:t>, as formulated in the Moral Foundations Dictionary,</w:t>
        </w:r>
      </w:ins>
      <w:r w:rsidRPr="000C0210">
        <w:rPr>
          <w:rFonts w:ascii="Times New Roman" w:hAnsi="Times New Roman" w:cs="Times New Roman"/>
          <w:sz w:val="24"/>
          <w:szCs w:val="24"/>
          <w:rPrChange w:id="28" w:author="Author">
            <w:rPr>
              <w:rFonts w:ascii="Times New Roman" w:hAnsi="Times New Roman" w:cs="Times New Roman"/>
              <w:sz w:val="24"/>
              <w:szCs w:val="24"/>
              <w:lang w:val="en-US"/>
            </w:rPr>
          </w:rPrChange>
        </w:rPr>
        <w:t xml:space="preserve"> </w:t>
      </w:r>
      <w:commentRangeEnd w:id="24"/>
      <w:r w:rsidR="0091309D" w:rsidRPr="003D7171">
        <w:rPr>
          <w:rStyle w:val="CommentReference"/>
        </w:rPr>
        <w:commentReference w:id="24"/>
      </w:r>
      <w:r w:rsidRPr="000C0210">
        <w:rPr>
          <w:rFonts w:ascii="Times New Roman" w:hAnsi="Times New Roman" w:cs="Times New Roman"/>
          <w:sz w:val="24"/>
          <w:szCs w:val="24"/>
          <w:rPrChange w:id="29" w:author="Author">
            <w:rPr>
              <w:rFonts w:ascii="Times New Roman" w:hAnsi="Times New Roman" w:cs="Times New Roman"/>
              <w:sz w:val="24"/>
              <w:szCs w:val="24"/>
              <w:lang w:val="en-US"/>
            </w:rPr>
          </w:rPrChange>
        </w:rPr>
        <w:t>(e.g.</w:t>
      </w:r>
      <w:r w:rsidR="00A740A5" w:rsidRPr="000C0210">
        <w:rPr>
          <w:rFonts w:ascii="Times New Roman" w:hAnsi="Times New Roman" w:cs="Times New Roman"/>
          <w:sz w:val="24"/>
          <w:szCs w:val="24"/>
          <w:rPrChange w:id="30" w:author="Author">
            <w:rPr>
              <w:rFonts w:ascii="Times New Roman" w:hAnsi="Times New Roman" w:cs="Times New Roman"/>
              <w:sz w:val="24"/>
              <w:szCs w:val="24"/>
              <w:lang w:val="en-US"/>
            </w:rPr>
          </w:rPrChange>
        </w:rPr>
        <w:t>,</w:t>
      </w:r>
      <w:r w:rsidRPr="000C0210">
        <w:rPr>
          <w:rFonts w:ascii="Times New Roman" w:hAnsi="Times New Roman" w:cs="Times New Roman"/>
          <w:sz w:val="24"/>
          <w:szCs w:val="24"/>
          <w:rPrChange w:id="31" w:author="Author">
            <w:rPr>
              <w:rFonts w:ascii="Times New Roman" w:hAnsi="Times New Roman" w:cs="Times New Roman"/>
              <w:sz w:val="24"/>
              <w:szCs w:val="24"/>
              <w:lang w:val="en-US"/>
            </w:rPr>
          </w:rPrChange>
        </w:rPr>
        <w:t xml:space="preserve"> </w:t>
      </w:r>
      <w:r w:rsidRPr="000C0210">
        <w:rPr>
          <w:rFonts w:ascii="Times New Roman" w:hAnsi="Times New Roman" w:cs="Times New Roman"/>
          <w:i/>
          <w:sz w:val="24"/>
          <w:szCs w:val="24"/>
          <w:rPrChange w:id="32" w:author="Author">
            <w:rPr>
              <w:rFonts w:ascii="Times New Roman" w:hAnsi="Times New Roman" w:cs="Times New Roman"/>
              <w:i/>
              <w:sz w:val="24"/>
              <w:szCs w:val="24"/>
              <w:lang w:val="en-US"/>
            </w:rPr>
          </w:rPrChange>
        </w:rPr>
        <w:t>abuse</w:t>
      </w:r>
      <w:r w:rsidRPr="000C0210">
        <w:rPr>
          <w:rFonts w:ascii="Times New Roman" w:hAnsi="Times New Roman" w:cs="Times New Roman"/>
          <w:sz w:val="24"/>
          <w:szCs w:val="24"/>
          <w:rPrChange w:id="33" w:author="Author">
            <w:rPr>
              <w:rFonts w:ascii="Times New Roman" w:hAnsi="Times New Roman" w:cs="Times New Roman"/>
              <w:sz w:val="24"/>
              <w:szCs w:val="24"/>
              <w:lang w:val="en-US"/>
            </w:rPr>
          </w:rPrChange>
        </w:rPr>
        <w:t xml:space="preserve">, </w:t>
      </w:r>
      <w:r w:rsidR="00A740A5" w:rsidRPr="000C0210">
        <w:rPr>
          <w:rFonts w:ascii="Times New Roman" w:hAnsi="Times New Roman" w:cs="Times New Roman"/>
          <w:i/>
          <w:sz w:val="24"/>
          <w:szCs w:val="24"/>
          <w:rPrChange w:id="34" w:author="Author">
            <w:rPr>
              <w:rFonts w:ascii="Times New Roman" w:hAnsi="Times New Roman" w:cs="Times New Roman"/>
              <w:i/>
              <w:sz w:val="24"/>
              <w:szCs w:val="24"/>
              <w:lang w:val="en-US"/>
            </w:rPr>
          </w:rPrChange>
        </w:rPr>
        <w:t>fair, sacred</w:t>
      </w:r>
      <w:r w:rsidR="00A740A5" w:rsidRPr="000C0210">
        <w:rPr>
          <w:rFonts w:ascii="Times New Roman" w:hAnsi="Times New Roman" w:cs="Times New Roman"/>
          <w:sz w:val="24"/>
          <w:szCs w:val="24"/>
          <w:rPrChange w:id="35" w:author="Author">
            <w:rPr>
              <w:rFonts w:ascii="Times New Roman" w:hAnsi="Times New Roman" w:cs="Times New Roman"/>
              <w:sz w:val="24"/>
              <w:szCs w:val="24"/>
              <w:lang w:val="en-US"/>
            </w:rPr>
          </w:rPrChange>
        </w:rPr>
        <w:t>)</w:t>
      </w:r>
      <w:r w:rsidRPr="000C0210">
        <w:rPr>
          <w:rFonts w:ascii="Times New Roman" w:hAnsi="Times New Roman" w:cs="Times New Roman"/>
          <w:sz w:val="24"/>
          <w:szCs w:val="24"/>
          <w:rPrChange w:id="36" w:author="Author">
            <w:rPr>
              <w:rFonts w:ascii="Times New Roman" w:hAnsi="Times New Roman" w:cs="Times New Roman"/>
              <w:sz w:val="24"/>
              <w:szCs w:val="24"/>
              <w:lang w:val="en-US"/>
            </w:rPr>
          </w:rPrChange>
        </w:rPr>
        <w:t xml:space="preserve"> in political news articles. The data was gathered from four popular </w:t>
      </w:r>
      <w:ins w:id="37" w:author="Author">
        <w:r w:rsidR="005B57FC" w:rsidRPr="000C0210">
          <w:rPr>
            <w:rFonts w:ascii="Times New Roman" w:hAnsi="Times New Roman" w:cs="Times New Roman"/>
            <w:sz w:val="24"/>
            <w:szCs w:val="24"/>
            <w:rPrChange w:id="38" w:author="Author">
              <w:rPr>
                <w:rFonts w:ascii="Times New Roman" w:hAnsi="Times New Roman" w:cs="Times New Roman"/>
                <w:sz w:val="24"/>
                <w:szCs w:val="24"/>
                <w:lang w:val="en-US"/>
              </w:rPr>
            </w:rPrChange>
          </w:rPr>
          <w:t xml:space="preserve">US </w:t>
        </w:r>
      </w:ins>
      <w:r w:rsidRPr="000C0210">
        <w:rPr>
          <w:rFonts w:ascii="Times New Roman" w:hAnsi="Times New Roman" w:cs="Times New Roman"/>
          <w:sz w:val="24"/>
          <w:szCs w:val="24"/>
          <w:rPrChange w:id="39" w:author="Author">
            <w:rPr>
              <w:rFonts w:ascii="Times New Roman" w:hAnsi="Times New Roman" w:cs="Times New Roman"/>
              <w:sz w:val="24"/>
              <w:szCs w:val="24"/>
              <w:lang w:val="en-US"/>
            </w:rPr>
          </w:rPrChange>
        </w:rPr>
        <w:t>news websites</w:t>
      </w:r>
      <w:del w:id="40" w:author="Author">
        <w:r w:rsidRPr="000C0210" w:rsidDel="005B57FC">
          <w:rPr>
            <w:rFonts w:ascii="Times New Roman" w:hAnsi="Times New Roman" w:cs="Times New Roman"/>
            <w:sz w:val="24"/>
            <w:szCs w:val="24"/>
            <w:rPrChange w:id="41" w:author="Author">
              <w:rPr>
                <w:rFonts w:ascii="Times New Roman" w:hAnsi="Times New Roman" w:cs="Times New Roman"/>
                <w:sz w:val="24"/>
                <w:szCs w:val="24"/>
                <w:lang w:val="en-US"/>
              </w:rPr>
            </w:rPrChange>
          </w:rPr>
          <w:delText xml:space="preserve">, </w:delText>
        </w:r>
      </w:del>
      <w:ins w:id="42" w:author="Author">
        <w:r w:rsidR="005B57FC" w:rsidRPr="000C0210">
          <w:rPr>
            <w:rFonts w:ascii="Times New Roman" w:hAnsi="Times New Roman" w:cs="Times New Roman"/>
            <w:sz w:val="24"/>
            <w:szCs w:val="24"/>
            <w:rPrChange w:id="43" w:author="Author">
              <w:rPr>
                <w:rFonts w:ascii="Times New Roman" w:hAnsi="Times New Roman" w:cs="Times New Roman"/>
                <w:sz w:val="24"/>
                <w:szCs w:val="24"/>
                <w:lang w:val="en-US"/>
              </w:rPr>
            </w:rPrChange>
          </w:rPr>
          <w:t xml:space="preserve"> (</w:t>
        </w:r>
      </w:ins>
      <w:r w:rsidRPr="000C0210">
        <w:rPr>
          <w:rFonts w:ascii="Times New Roman" w:hAnsi="Times New Roman" w:cs="Times New Roman"/>
          <w:i/>
          <w:sz w:val="24"/>
          <w:szCs w:val="24"/>
          <w:rPrChange w:id="44" w:author="Author">
            <w:rPr>
              <w:rFonts w:ascii="Times New Roman" w:hAnsi="Times New Roman" w:cs="Times New Roman"/>
              <w:i/>
              <w:sz w:val="24"/>
              <w:szCs w:val="24"/>
              <w:lang w:val="en-US"/>
            </w:rPr>
          </w:rPrChange>
        </w:rPr>
        <w:t>National Public Radio</w:t>
      </w:r>
      <w:r w:rsidRPr="000C0210">
        <w:rPr>
          <w:rFonts w:ascii="Times New Roman" w:hAnsi="Times New Roman" w:cs="Times New Roman"/>
          <w:sz w:val="24"/>
          <w:szCs w:val="24"/>
          <w:rPrChange w:id="45" w:author="Author">
            <w:rPr>
              <w:rFonts w:ascii="Times New Roman" w:hAnsi="Times New Roman" w:cs="Times New Roman"/>
              <w:sz w:val="24"/>
              <w:szCs w:val="24"/>
              <w:lang w:val="en-US"/>
            </w:rPr>
          </w:rPrChange>
        </w:rPr>
        <w:t xml:space="preserve">, </w:t>
      </w:r>
      <w:r w:rsidRPr="000C0210">
        <w:rPr>
          <w:rFonts w:ascii="Times New Roman" w:hAnsi="Times New Roman" w:cs="Times New Roman"/>
          <w:i/>
          <w:sz w:val="24"/>
          <w:szCs w:val="24"/>
          <w:rPrChange w:id="46" w:author="Author">
            <w:rPr>
              <w:rFonts w:ascii="Times New Roman" w:hAnsi="Times New Roman" w:cs="Times New Roman"/>
              <w:i/>
              <w:sz w:val="24"/>
              <w:szCs w:val="24"/>
              <w:lang w:val="en-US"/>
            </w:rPr>
          </w:rPrChange>
        </w:rPr>
        <w:t>The New York Times</w:t>
      </w:r>
      <w:r w:rsidRPr="000C0210">
        <w:rPr>
          <w:rFonts w:ascii="Times New Roman" w:hAnsi="Times New Roman" w:cs="Times New Roman"/>
          <w:sz w:val="24"/>
          <w:szCs w:val="24"/>
          <w:rPrChange w:id="47" w:author="Author">
            <w:rPr>
              <w:rFonts w:ascii="Times New Roman" w:hAnsi="Times New Roman" w:cs="Times New Roman"/>
              <w:sz w:val="24"/>
              <w:szCs w:val="24"/>
              <w:lang w:val="en-US"/>
            </w:rPr>
          </w:rPrChange>
        </w:rPr>
        <w:t xml:space="preserve">, </w:t>
      </w:r>
      <w:r w:rsidRPr="000C0210">
        <w:rPr>
          <w:rFonts w:ascii="Times New Roman" w:hAnsi="Times New Roman" w:cs="Times New Roman"/>
          <w:i/>
          <w:sz w:val="24"/>
          <w:szCs w:val="24"/>
          <w:rPrChange w:id="48" w:author="Author">
            <w:rPr>
              <w:rFonts w:ascii="Times New Roman" w:hAnsi="Times New Roman" w:cs="Times New Roman"/>
              <w:i/>
              <w:sz w:val="24"/>
              <w:szCs w:val="24"/>
              <w:lang w:val="en-US"/>
            </w:rPr>
          </w:rPrChange>
        </w:rPr>
        <w:t>Fox News</w:t>
      </w:r>
      <w:r w:rsidRPr="000C0210">
        <w:rPr>
          <w:rFonts w:ascii="Times New Roman" w:hAnsi="Times New Roman" w:cs="Times New Roman"/>
          <w:sz w:val="24"/>
          <w:szCs w:val="24"/>
          <w:rPrChange w:id="49" w:author="Author">
            <w:rPr>
              <w:rFonts w:ascii="Times New Roman" w:hAnsi="Times New Roman" w:cs="Times New Roman"/>
              <w:sz w:val="24"/>
              <w:szCs w:val="24"/>
              <w:lang w:val="en-US"/>
            </w:rPr>
          </w:rPrChange>
        </w:rPr>
        <w:t xml:space="preserve">, </w:t>
      </w:r>
      <w:del w:id="50" w:author="Author">
        <w:r w:rsidRPr="000C0210" w:rsidDel="005B57FC">
          <w:rPr>
            <w:rFonts w:ascii="Times New Roman" w:hAnsi="Times New Roman" w:cs="Times New Roman"/>
            <w:sz w:val="24"/>
            <w:szCs w:val="24"/>
            <w:rPrChange w:id="51" w:author="Author">
              <w:rPr>
                <w:rFonts w:ascii="Times New Roman" w:hAnsi="Times New Roman" w:cs="Times New Roman"/>
                <w:sz w:val="24"/>
                <w:szCs w:val="24"/>
                <w:lang w:val="en-US"/>
              </w:rPr>
            </w:rPrChange>
          </w:rPr>
          <w:delText xml:space="preserve">and </w:delText>
        </w:r>
      </w:del>
      <w:proofErr w:type="spellStart"/>
      <w:r w:rsidRPr="000C0210">
        <w:rPr>
          <w:rFonts w:ascii="Times New Roman" w:hAnsi="Times New Roman" w:cs="Times New Roman"/>
          <w:i/>
          <w:sz w:val="24"/>
          <w:szCs w:val="24"/>
          <w:rPrChange w:id="52" w:author="Author">
            <w:rPr>
              <w:rFonts w:ascii="Times New Roman" w:hAnsi="Times New Roman" w:cs="Times New Roman"/>
              <w:i/>
              <w:sz w:val="24"/>
              <w:szCs w:val="24"/>
              <w:lang w:val="en-US"/>
            </w:rPr>
          </w:rPrChange>
        </w:rPr>
        <w:t>Breitbart</w:t>
      </w:r>
      <w:proofErr w:type="spellEnd"/>
      <w:ins w:id="53" w:author="Author">
        <w:r w:rsidR="005B57FC" w:rsidRPr="000C0210">
          <w:rPr>
            <w:rFonts w:ascii="Times New Roman" w:hAnsi="Times New Roman" w:cs="Times New Roman"/>
            <w:sz w:val="24"/>
            <w:szCs w:val="24"/>
            <w:rPrChange w:id="54" w:author="Author">
              <w:rPr>
                <w:rFonts w:ascii="Times New Roman" w:hAnsi="Times New Roman" w:cs="Times New Roman"/>
                <w:sz w:val="24"/>
                <w:szCs w:val="24"/>
                <w:lang w:val="en-US"/>
              </w:rPr>
            </w:rPrChange>
          </w:rPr>
          <w:t>)</w:t>
        </w:r>
      </w:ins>
      <w:del w:id="55" w:author="Author">
        <w:r w:rsidRPr="000C0210" w:rsidDel="005B57FC">
          <w:rPr>
            <w:rFonts w:ascii="Times New Roman" w:hAnsi="Times New Roman" w:cs="Times New Roman"/>
            <w:sz w:val="24"/>
            <w:szCs w:val="24"/>
            <w:rPrChange w:id="56" w:author="Author">
              <w:rPr>
                <w:rFonts w:ascii="Times New Roman" w:hAnsi="Times New Roman" w:cs="Times New Roman"/>
                <w:sz w:val="24"/>
                <w:szCs w:val="24"/>
                <w:lang w:val="en-US"/>
              </w:rPr>
            </w:rPrChange>
          </w:rPr>
          <w:delText>,</w:delText>
        </w:r>
      </w:del>
      <w:r w:rsidRPr="000C0210">
        <w:rPr>
          <w:rFonts w:ascii="Times New Roman" w:hAnsi="Times New Roman" w:cs="Times New Roman"/>
          <w:sz w:val="24"/>
          <w:szCs w:val="24"/>
          <w:rPrChange w:id="57" w:author="Author">
            <w:rPr>
              <w:rFonts w:ascii="Times New Roman" w:hAnsi="Times New Roman" w:cs="Times New Roman"/>
              <w:sz w:val="24"/>
              <w:szCs w:val="24"/>
              <w:lang w:val="en-US"/>
            </w:rPr>
          </w:rPrChange>
        </w:rPr>
        <w:t xml:space="preserve"> because of their known political affiliations. This example focuses on how </w:t>
      </w:r>
      <w:r w:rsidR="007B178C" w:rsidRPr="000C0210">
        <w:rPr>
          <w:rFonts w:ascii="Times New Roman" w:hAnsi="Times New Roman" w:cs="Times New Roman"/>
          <w:sz w:val="24"/>
          <w:szCs w:val="24"/>
          <w:rPrChange w:id="58" w:author="Author">
            <w:rPr>
              <w:rFonts w:ascii="Times New Roman" w:hAnsi="Times New Roman" w:cs="Times New Roman"/>
              <w:sz w:val="24"/>
              <w:szCs w:val="24"/>
              <w:lang w:val="en-US"/>
            </w:rPr>
          </w:rPrChange>
        </w:rPr>
        <w:t>a researcher</w:t>
      </w:r>
      <w:r w:rsidRPr="000C0210">
        <w:rPr>
          <w:rFonts w:ascii="Times New Roman" w:hAnsi="Times New Roman" w:cs="Times New Roman"/>
          <w:sz w:val="24"/>
          <w:szCs w:val="24"/>
          <w:rPrChange w:id="59" w:author="Author">
            <w:rPr>
              <w:rFonts w:ascii="Times New Roman" w:hAnsi="Times New Roman" w:cs="Times New Roman"/>
              <w:sz w:val="24"/>
              <w:szCs w:val="24"/>
              <w:lang w:val="en-US"/>
            </w:rPr>
          </w:rPrChange>
        </w:rPr>
        <w:t xml:space="preserve"> can turn qualitative data, such as news articles, into a measurable outcome through word frequency analysis. By analy</w:t>
      </w:r>
      <w:ins w:id="60" w:author="Author">
        <w:r w:rsidR="003D7171" w:rsidRPr="000C0210">
          <w:rPr>
            <w:rFonts w:ascii="Times New Roman" w:hAnsi="Times New Roman" w:cs="Times New Roman"/>
            <w:sz w:val="24"/>
            <w:szCs w:val="24"/>
            <w:rPrChange w:id="61" w:author="Author">
              <w:rPr>
                <w:rFonts w:ascii="Times New Roman" w:hAnsi="Times New Roman" w:cs="Times New Roman"/>
                <w:sz w:val="24"/>
                <w:szCs w:val="24"/>
                <w:lang w:val="en-US"/>
              </w:rPr>
            </w:rPrChange>
          </w:rPr>
          <w:t>s</w:t>
        </w:r>
      </w:ins>
      <w:del w:id="62" w:author="Author">
        <w:r w:rsidRPr="000C0210" w:rsidDel="003D7171">
          <w:rPr>
            <w:rFonts w:ascii="Times New Roman" w:hAnsi="Times New Roman" w:cs="Times New Roman"/>
            <w:sz w:val="24"/>
            <w:szCs w:val="24"/>
            <w:rPrChange w:id="63" w:author="Author">
              <w:rPr>
                <w:rFonts w:ascii="Times New Roman" w:hAnsi="Times New Roman" w:cs="Times New Roman"/>
                <w:sz w:val="24"/>
                <w:szCs w:val="24"/>
                <w:lang w:val="en-US"/>
              </w:rPr>
            </w:rPrChange>
          </w:rPr>
          <w:delText>z</w:delText>
        </w:r>
      </w:del>
      <w:r w:rsidRPr="000C0210">
        <w:rPr>
          <w:rFonts w:ascii="Times New Roman" w:hAnsi="Times New Roman" w:cs="Times New Roman"/>
          <w:sz w:val="24"/>
          <w:szCs w:val="24"/>
          <w:rPrChange w:id="64" w:author="Author">
            <w:rPr>
              <w:rFonts w:ascii="Times New Roman" w:hAnsi="Times New Roman" w:cs="Times New Roman"/>
              <w:sz w:val="24"/>
              <w:szCs w:val="24"/>
              <w:lang w:val="en-US"/>
            </w:rPr>
          </w:rPrChange>
        </w:rPr>
        <w:t xml:space="preserve">ing each source’s political language </w:t>
      </w:r>
      <w:r w:rsidR="007B178C" w:rsidRPr="000C0210">
        <w:rPr>
          <w:rFonts w:ascii="Times New Roman" w:hAnsi="Times New Roman" w:cs="Times New Roman"/>
          <w:sz w:val="24"/>
          <w:szCs w:val="24"/>
          <w:rPrChange w:id="65" w:author="Author">
            <w:rPr>
              <w:rFonts w:ascii="Times New Roman" w:hAnsi="Times New Roman" w:cs="Times New Roman"/>
              <w:sz w:val="24"/>
              <w:szCs w:val="24"/>
              <w:lang w:val="en-US"/>
            </w:rPr>
          </w:rPrChange>
        </w:rPr>
        <w:t>through word frequency</w:t>
      </w:r>
      <w:r w:rsidRPr="000C0210">
        <w:rPr>
          <w:rFonts w:ascii="Times New Roman" w:hAnsi="Times New Roman" w:cs="Times New Roman"/>
          <w:sz w:val="24"/>
          <w:szCs w:val="24"/>
          <w:rPrChange w:id="66" w:author="Author">
            <w:rPr>
              <w:rFonts w:ascii="Times New Roman" w:hAnsi="Times New Roman" w:cs="Times New Roman"/>
              <w:sz w:val="24"/>
              <w:szCs w:val="24"/>
              <w:lang w:val="en-US"/>
            </w:rPr>
          </w:rPrChange>
        </w:rPr>
        <w:t xml:space="preserve">, you can examine trends in many psychological topics. This example focuses on morality and moral language to provide examples of differences in political rhetoric across party affiliation. </w:t>
      </w:r>
      <w:proofErr w:type="gramStart"/>
      <w:r w:rsidRPr="000C0210">
        <w:rPr>
          <w:rFonts w:ascii="Times New Roman" w:hAnsi="Times New Roman" w:cs="Times New Roman"/>
          <w:sz w:val="24"/>
          <w:szCs w:val="24"/>
          <w:rPrChange w:id="67" w:author="Author">
            <w:rPr>
              <w:rFonts w:ascii="Times New Roman" w:hAnsi="Times New Roman" w:cs="Times New Roman"/>
              <w:sz w:val="24"/>
              <w:szCs w:val="24"/>
              <w:lang w:val="en-US"/>
            </w:rPr>
          </w:rPrChange>
        </w:rPr>
        <w:t>The data file is accompanied by this teaching and student guide</w:t>
      </w:r>
      <w:proofErr w:type="gramEnd"/>
      <w:r w:rsidRPr="000C0210">
        <w:rPr>
          <w:rFonts w:ascii="Times New Roman" w:hAnsi="Times New Roman" w:cs="Times New Roman"/>
          <w:sz w:val="24"/>
          <w:szCs w:val="24"/>
          <w:rPrChange w:id="68" w:author="Author">
            <w:rPr>
              <w:rFonts w:ascii="Times New Roman" w:hAnsi="Times New Roman" w:cs="Times New Roman"/>
              <w:sz w:val="24"/>
              <w:szCs w:val="24"/>
              <w:lang w:val="en-US"/>
            </w:rPr>
          </w:rPrChange>
        </w:rPr>
        <w:t xml:space="preserve">. </w:t>
      </w:r>
    </w:p>
    <w:p w14:paraId="1DA8D88C" w14:textId="77777777" w:rsidR="0091309D" w:rsidRPr="000C0210" w:rsidRDefault="0091309D" w:rsidP="0091309D">
      <w:pPr>
        <w:spacing w:after="0" w:line="480" w:lineRule="auto"/>
        <w:jc w:val="both"/>
        <w:rPr>
          <w:rFonts w:ascii="Times New Roman" w:hAnsi="Times New Roman" w:cs="Times New Roman"/>
          <w:sz w:val="24"/>
          <w:szCs w:val="24"/>
          <w:rPrChange w:id="69" w:author="Author">
            <w:rPr>
              <w:rFonts w:ascii="Times New Roman" w:hAnsi="Times New Roman" w:cs="Times New Roman"/>
              <w:sz w:val="24"/>
              <w:szCs w:val="24"/>
              <w:lang w:val="en-US"/>
            </w:rPr>
          </w:rPrChange>
        </w:rPr>
      </w:pPr>
    </w:p>
    <w:p w14:paraId="532CD649" w14:textId="7682C834" w:rsidR="008D235F" w:rsidRPr="000C0210" w:rsidRDefault="000F06B2" w:rsidP="0091309D">
      <w:pPr>
        <w:spacing w:after="0" w:line="480" w:lineRule="auto"/>
        <w:jc w:val="both"/>
        <w:rPr>
          <w:rFonts w:ascii="Times New Roman" w:hAnsi="Times New Roman" w:cs="Times New Roman"/>
          <w:b/>
          <w:sz w:val="36"/>
          <w:szCs w:val="36"/>
          <w:rPrChange w:id="70" w:author="Author">
            <w:rPr>
              <w:rFonts w:ascii="Times New Roman" w:hAnsi="Times New Roman" w:cs="Times New Roman"/>
              <w:b/>
              <w:sz w:val="36"/>
              <w:szCs w:val="36"/>
              <w:lang w:val="en-US"/>
            </w:rPr>
          </w:rPrChange>
        </w:rPr>
      </w:pPr>
      <w:r w:rsidRPr="000C0210">
        <w:rPr>
          <w:rFonts w:ascii="Times New Roman" w:hAnsi="Times New Roman" w:cs="Times New Roman"/>
          <w:b/>
          <w:sz w:val="36"/>
          <w:szCs w:val="36"/>
          <w:rPrChange w:id="71" w:author="Author">
            <w:rPr>
              <w:rFonts w:ascii="Times New Roman" w:hAnsi="Times New Roman" w:cs="Times New Roman"/>
              <w:b/>
              <w:sz w:val="36"/>
              <w:szCs w:val="36"/>
              <w:lang w:val="en-US"/>
            </w:rPr>
          </w:rPrChange>
        </w:rPr>
        <w:t>Student Guide</w:t>
      </w:r>
    </w:p>
    <w:p w14:paraId="0CDBC3E0" w14:textId="5C70935A" w:rsidR="008D235F" w:rsidRPr="000C0210" w:rsidRDefault="008D235F" w:rsidP="0091309D">
      <w:pPr>
        <w:spacing w:after="0" w:line="480" w:lineRule="auto"/>
        <w:jc w:val="both"/>
        <w:rPr>
          <w:rFonts w:ascii="Times New Roman" w:hAnsi="Times New Roman" w:cs="Times New Roman"/>
          <w:b/>
          <w:sz w:val="36"/>
          <w:szCs w:val="36"/>
          <w:rPrChange w:id="72" w:author="Author">
            <w:rPr>
              <w:rFonts w:ascii="Times New Roman" w:hAnsi="Times New Roman" w:cs="Times New Roman"/>
              <w:b/>
              <w:sz w:val="36"/>
              <w:szCs w:val="36"/>
              <w:lang w:val="en-US"/>
            </w:rPr>
          </w:rPrChange>
        </w:rPr>
      </w:pPr>
      <w:r w:rsidRPr="000C0210">
        <w:rPr>
          <w:rFonts w:ascii="Times New Roman" w:hAnsi="Times New Roman" w:cs="Times New Roman"/>
          <w:b/>
          <w:sz w:val="36"/>
          <w:szCs w:val="36"/>
          <w:rPrChange w:id="73" w:author="Author">
            <w:rPr>
              <w:rFonts w:ascii="Times New Roman" w:hAnsi="Times New Roman" w:cs="Times New Roman"/>
              <w:b/>
              <w:sz w:val="36"/>
              <w:szCs w:val="36"/>
              <w:lang w:val="en-US"/>
            </w:rPr>
          </w:rPrChange>
        </w:rPr>
        <w:t>Introduction</w:t>
      </w:r>
    </w:p>
    <w:p w14:paraId="2B7AE42F" w14:textId="4A9185BE" w:rsidR="008D235F" w:rsidRPr="000C0210" w:rsidRDefault="008D235F" w:rsidP="0091309D">
      <w:pPr>
        <w:spacing w:after="0" w:line="480" w:lineRule="auto"/>
        <w:jc w:val="both"/>
        <w:rPr>
          <w:rFonts w:ascii="Times New Roman" w:hAnsi="Times New Roman" w:cs="Times New Roman"/>
          <w:sz w:val="24"/>
          <w:szCs w:val="24"/>
          <w:rPrChange w:id="74"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75" w:author="Author">
            <w:rPr>
              <w:rFonts w:ascii="Times New Roman" w:hAnsi="Times New Roman" w:cs="Times New Roman"/>
              <w:sz w:val="24"/>
              <w:szCs w:val="24"/>
              <w:lang w:val="en-US"/>
            </w:rPr>
          </w:rPrChange>
        </w:rPr>
        <w:t>This example demonstrates the use of various techniques for the purpose of g</w:t>
      </w:r>
      <w:r w:rsidR="00177A2D" w:rsidRPr="000C0210">
        <w:rPr>
          <w:rFonts w:ascii="Times New Roman" w:hAnsi="Times New Roman" w:cs="Times New Roman"/>
          <w:sz w:val="24"/>
          <w:szCs w:val="24"/>
          <w:rPrChange w:id="76" w:author="Author">
            <w:rPr>
              <w:rFonts w:ascii="Times New Roman" w:hAnsi="Times New Roman" w:cs="Times New Roman"/>
              <w:sz w:val="24"/>
              <w:szCs w:val="24"/>
              <w:lang w:val="en-US"/>
            </w:rPr>
          </w:rPrChange>
        </w:rPr>
        <w:t xml:space="preserve">athering, processing, and </w:t>
      </w:r>
      <w:del w:id="77" w:author="Author">
        <w:r w:rsidR="00177A2D" w:rsidRPr="000C0210" w:rsidDel="003D7171">
          <w:rPr>
            <w:rFonts w:ascii="Times New Roman" w:hAnsi="Times New Roman" w:cs="Times New Roman"/>
            <w:sz w:val="24"/>
            <w:szCs w:val="24"/>
            <w:rPrChange w:id="78" w:author="Author">
              <w:rPr>
                <w:rFonts w:ascii="Times New Roman" w:hAnsi="Times New Roman" w:cs="Times New Roman"/>
                <w:sz w:val="24"/>
                <w:szCs w:val="24"/>
                <w:lang w:val="en-US"/>
              </w:rPr>
            </w:rPrChange>
          </w:rPr>
          <w:delText>analyz</w:delText>
        </w:r>
        <w:r w:rsidRPr="000C0210" w:rsidDel="003D7171">
          <w:rPr>
            <w:rFonts w:ascii="Times New Roman" w:hAnsi="Times New Roman" w:cs="Times New Roman"/>
            <w:sz w:val="24"/>
            <w:szCs w:val="24"/>
            <w:rPrChange w:id="79" w:author="Author">
              <w:rPr>
                <w:rFonts w:ascii="Times New Roman" w:hAnsi="Times New Roman" w:cs="Times New Roman"/>
                <w:sz w:val="24"/>
                <w:szCs w:val="24"/>
                <w:lang w:val="en-US"/>
              </w:rPr>
            </w:rPrChange>
          </w:rPr>
          <w:delText>ing</w:delText>
        </w:r>
      </w:del>
      <w:ins w:id="80" w:author="Author">
        <w:r w:rsidR="003D7171" w:rsidRPr="003D7171">
          <w:rPr>
            <w:rFonts w:ascii="Times New Roman" w:hAnsi="Times New Roman" w:cs="Times New Roman"/>
            <w:sz w:val="24"/>
            <w:szCs w:val="24"/>
          </w:rPr>
          <w:t>analysing</w:t>
        </w:r>
      </w:ins>
      <w:r w:rsidRPr="000C0210">
        <w:rPr>
          <w:rFonts w:ascii="Times New Roman" w:hAnsi="Times New Roman" w:cs="Times New Roman"/>
          <w:sz w:val="24"/>
          <w:szCs w:val="24"/>
          <w:rPrChange w:id="81" w:author="Author">
            <w:rPr>
              <w:rFonts w:ascii="Times New Roman" w:hAnsi="Times New Roman" w:cs="Times New Roman"/>
              <w:sz w:val="24"/>
              <w:szCs w:val="24"/>
              <w:lang w:val="en-US"/>
            </w:rPr>
          </w:rPrChange>
        </w:rPr>
        <w:t xml:space="preserve"> text from various news organizations</w:t>
      </w:r>
      <w:r w:rsidR="00177A2D" w:rsidRPr="000C0210">
        <w:rPr>
          <w:rFonts w:ascii="Times New Roman" w:hAnsi="Times New Roman" w:cs="Times New Roman"/>
          <w:sz w:val="24"/>
          <w:szCs w:val="24"/>
          <w:rPrChange w:id="82" w:author="Author">
            <w:rPr>
              <w:rFonts w:ascii="Times New Roman" w:hAnsi="Times New Roman" w:cs="Times New Roman"/>
              <w:sz w:val="24"/>
              <w:szCs w:val="24"/>
              <w:lang w:val="en-US"/>
            </w:rPr>
          </w:rPrChange>
        </w:rPr>
        <w:t>’ websites</w:t>
      </w:r>
      <w:r w:rsidRPr="000C0210">
        <w:rPr>
          <w:rFonts w:ascii="Times New Roman" w:hAnsi="Times New Roman" w:cs="Times New Roman"/>
          <w:sz w:val="24"/>
          <w:szCs w:val="24"/>
          <w:rPrChange w:id="83" w:author="Author">
            <w:rPr>
              <w:rFonts w:ascii="Times New Roman" w:hAnsi="Times New Roman" w:cs="Times New Roman"/>
              <w:sz w:val="24"/>
              <w:szCs w:val="24"/>
              <w:lang w:val="en-US"/>
            </w:rPr>
          </w:rPrChange>
        </w:rPr>
        <w:t xml:space="preserve"> in order to understand their moral content. Techniques include</w:t>
      </w:r>
      <w:ins w:id="84" w:author="Author">
        <w:r w:rsidR="00DF3708" w:rsidRPr="000C0210">
          <w:rPr>
            <w:rFonts w:ascii="Times New Roman" w:hAnsi="Times New Roman" w:cs="Times New Roman"/>
            <w:sz w:val="24"/>
            <w:szCs w:val="24"/>
            <w:rPrChange w:id="85" w:author="Author">
              <w:rPr>
                <w:rFonts w:ascii="Times New Roman" w:hAnsi="Times New Roman" w:cs="Times New Roman"/>
                <w:sz w:val="24"/>
                <w:szCs w:val="24"/>
                <w:lang w:val="en-US"/>
              </w:rPr>
            </w:rPrChange>
          </w:rPr>
          <w:t xml:space="preserve"> collecting text from the web</w:t>
        </w:r>
      </w:ins>
      <w:r w:rsidRPr="000C0210">
        <w:rPr>
          <w:rFonts w:ascii="Times New Roman" w:hAnsi="Times New Roman" w:cs="Times New Roman"/>
          <w:sz w:val="24"/>
          <w:szCs w:val="24"/>
          <w:rPrChange w:id="86" w:author="Author">
            <w:rPr>
              <w:rFonts w:ascii="Times New Roman" w:hAnsi="Times New Roman" w:cs="Times New Roman"/>
              <w:sz w:val="24"/>
              <w:szCs w:val="24"/>
              <w:lang w:val="en-US"/>
            </w:rPr>
          </w:rPrChange>
        </w:rPr>
        <w:t xml:space="preserve"> </w:t>
      </w:r>
      <w:ins w:id="87" w:author="Author">
        <w:r w:rsidR="00DF3708" w:rsidRPr="000C0210">
          <w:rPr>
            <w:rFonts w:ascii="Times New Roman" w:hAnsi="Times New Roman" w:cs="Times New Roman"/>
            <w:sz w:val="24"/>
            <w:szCs w:val="24"/>
            <w:rPrChange w:id="88" w:author="Author">
              <w:rPr>
                <w:rFonts w:ascii="Times New Roman" w:hAnsi="Times New Roman" w:cs="Times New Roman"/>
                <w:sz w:val="24"/>
                <w:szCs w:val="24"/>
                <w:lang w:val="en-US"/>
              </w:rPr>
            </w:rPrChange>
          </w:rPr>
          <w:t xml:space="preserve">(i.e. </w:t>
        </w:r>
      </w:ins>
      <w:r w:rsidRPr="000C0210">
        <w:rPr>
          <w:rFonts w:ascii="Times New Roman" w:hAnsi="Times New Roman" w:cs="Times New Roman"/>
          <w:sz w:val="24"/>
          <w:szCs w:val="24"/>
          <w:rPrChange w:id="89" w:author="Author">
            <w:rPr>
              <w:rFonts w:ascii="Times New Roman" w:hAnsi="Times New Roman" w:cs="Times New Roman"/>
              <w:sz w:val="24"/>
              <w:szCs w:val="24"/>
              <w:lang w:val="en-US"/>
            </w:rPr>
          </w:rPrChange>
        </w:rPr>
        <w:t>web scraping</w:t>
      </w:r>
      <w:ins w:id="90" w:author="Author">
        <w:r w:rsidR="00DF3708" w:rsidRPr="000C0210">
          <w:rPr>
            <w:rFonts w:ascii="Times New Roman" w:hAnsi="Times New Roman" w:cs="Times New Roman"/>
            <w:sz w:val="24"/>
            <w:szCs w:val="24"/>
            <w:rPrChange w:id="91" w:author="Author">
              <w:rPr>
                <w:rFonts w:ascii="Times New Roman" w:hAnsi="Times New Roman" w:cs="Times New Roman"/>
                <w:sz w:val="24"/>
                <w:szCs w:val="24"/>
                <w:lang w:val="en-US"/>
              </w:rPr>
            </w:rPrChange>
          </w:rPr>
          <w:t>)</w:t>
        </w:r>
      </w:ins>
      <w:r w:rsidRPr="000C0210">
        <w:rPr>
          <w:rFonts w:ascii="Times New Roman" w:hAnsi="Times New Roman" w:cs="Times New Roman"/>
          <w:sz w:val="24"/>
          <w:szCs w:val="24"/>
          <w:rPrChange w:id="92" w:author="Author">
            <w:rPr>
              <w:rFonts w:ascii="Times New Roman" w:hAnsi="Times New Roman" w:cs="Times New Roman"/>
              <w:sz w:val="24"/>
              <w:szCs w:val="24"/>
              <w:lang w:val="en-US"/>
            </w:rPr>
          </w:rPrChange>
        </w:rPr>
        <w:t xml:space="preserve"> usin</w:t>
      </w:r>
      <w:r w:rsidR="00064084" w:rsidRPr="000C0210">
        <w:rPr>
          <w:rFonts w:ascii="Times New Roman" w:hAnsi="Times New Roman" w:cs="Times New Roman"/>
          <w:sz w:val="24"/>
          <w:szCs w:val="24"/>
          <w:rPrChange w:id="93" w:author="Author">
            <w:rPr>
              <w:rFonts w:ascii="Times New Roman" w:hAnsi="Times New Roman" w:cs="Times New Roman"/>
              <w:sz w:val="24"/>
              <w:szCs w:val="24"/>
              <w:lang w:val="en-US"/>
            </w:rPr>
          </w:rPrChange>
        </w:rPr>
        <w:t xml:space="preserve">g </w:t>
      </w:r>
      <w:commentRangeStart w:id="94"/>
      <w:r w:rsidR="00064084" w:rsidRPr="000C0210">
        <w:rPr>
          <w:rFonts w:ascii="Times New Roman" w:hAnsi="Times New Roman" w:cs="Times New Roman"/>
          <w:sz w:val="24"/>
          <w:szCs w:val="24"/>
          <w:rPrChange w:id="95" w:author="Author">
            <w:rPr>
              <w:rFonts w:ascii="Times New Roman" w:hAnsi="Times New Roman" w:cs="Times New Roman"/>
              <w:sz w:val="24"/>
              <w:szCs w:val="24"/>
              <w:lang w:val="en-US"/>
            </w:rPr>
          </w:rPrChange>
        </w:rPr>
        <w:t xml:space="preserve">the </w:t>
      </w:r>
      <w:proofErr w:type="spellStart"/>
      <w:r w:rsidR="00064084" w:rsidRPr="000C0210">
        <w:rPr>
          <w:rFonts w:ascii="Times New Roman" w:hAnsi="Times New Roman" w:cs="Times New Roman"/>
          <w:i/>
          <w:sz w:val="24"/>
          <w:szCs w:val="24"/>
          <w:rPrChange w:id="96" w:author="Author">
            <w:rPr>
              <w:rFonts w:ascii="Times New Roman" w:hAnsi="Times New Roman" w:cs="Times New Roman"/>
              <w:i/>
              <w:sz w:val="24"/>
              <w:szCs w:val="24"/>
              <w:lang w:val="en-US"/>
            </w:rPr>
          </w:rPrChange>
        </w:rPr>
        <w:t>rvest</w:t>
      </w:r>
      <w:proofErr w:type="spellEnd"/>
      <w:r w:rsidRPr="000C0210">
        <w:rPr>
          <w:rFonts w:ascii="Times New Roman" w:hAnsi="Times New Roman" w:cs="Times New Roman"/>
          <w:sz w:val="24"/>
          <w:szCs w:val="24"/>
          <w:rPrChange w:id="97" w:author="Author">
            <w:rPr>
              <w:rFonts w:ascii="Times New Roman" w:hAnsi="Times New Roman" w:cs="Times New Roman"/>
              <w:sz w:val="24"/>
              <w:szCs w:val="24"/>
              <w:lang w:val="en-US"/>
            </w:rPr>
          </w:rPrChange>
        </w:rPr>
        <w:t xml:space="preserve"> library in the </w:t>
      </w:r>
      <w:r w:rsidRPr="000C0210">
        <w:rPr>
          <w:rFonts w:ascii="Times New Roman" w:hAnsi="Times New Roman" w:cs="Times New Roman"/>
          <w:i/>
          <w:sz w:val="24"/>
          <w:szCs w:val="24"/>
          <w:rPrChange w:id="98" w:author="Author">
            <w:rPr>
              <w:rFonts w:ascii="Times New Roman" w:hAnsi="Times New Roman" w:cs="Times New Roman"/>
              <w:i/>
              <w:sz w:val="24"/>
              <w:szCs w:val="24"/>
              <w:lang w:val="en-US"/>
            </w:rPr>
          </w:rPrChange>
        </w:rPr>
        <w:t>R</w:t>
      </w:r>
      <w:r w:rsidRPr="000C0210">
        <w:rPr>
          <w:rFonts w:ascii="Times New Roman" w:hAnsi="Times New Roman" w:cs="Times New Roman"/>
          <w:sz w:val="24"/>
          <w:szCs w:val="24"/>
          <w:rPrChange w:id="99" w:author="Author">
            <w:rPr>
              <w:rFonts w:ascii="Times New Roman" w:hAnsi="Times New Roman" w:cs="Times New Roman"/>
              <w:sz w:val="24"/>
              <w:szCs w:val="24"/>
              <w:lang w:val="en-US"/>
            </w:rPr>
          </w:rPrChange>
        </w:rPr>
        <w:t xml:space="preserve"> </w:t>
      </w:r>
      <w:del w:id="100" w:author="Author">
        <w:r w:rsidR="00064084" w:rsidRPr="000C0210" w:rsidDel="00DF3708">
          <w:rPr>
            <w:rFonts w:ascii="Times New Roman" w:hAnsi="Times New Roman" w:cs="Times New Roman"/>
            <w:sz w:val="24"/>
            <w:szCs w:val="24"/>
            <w:rPrChange w:id="101" w:author="Author">
              <w:rPr>
                <w:rFonts w:ascii="Times New Roman" w:hAnsi="Times New Roman" w:cs="Times New Roman"/>
                <w:sz w:val="24"/>
                <w:szCs w:val="24"/>
                <w:lang w:val="en-US"/>
              </w:rPr>
            </w:rPrChange>
          </w:rPr>
          <w:delText>programming language</w:delText>
        </w:r>
      </w:del>
      <w:ins w:id="102" w:author="Author">
        <w:r w:rsidR="00DF3708" w:rsidRPr="000C0210">
          <w:rPr>
            <w:rFonts w:ascii="Times New Roman" w:hAnsi="Times New Roman" w:cs="Times New Roman"/>
            <w:sz w:val="24"/>
            <w:szCs w:val="24"/>
            <w:rPrChange w:id="103" w:author="Author">
              <w:rPr>
                <w:rFonts w:ascii="Times New Roman" w:hAnsi="Times New Roman" w:cs="Times New Roman"/>
                <w:sz w:val="24"/>
                <w:szCs w:val="24"/>
                <w:lang w:val="en-US"/>
              </w:rPr>
            </w:rPrChange>
          </w:rPr>
          <w:t>statistical package</w:t>
        </w:r>
      </w:ins>
      <w:r w:rsidRPr="000C0210">
        <w:rPr>
          <w:rFonts w:ascii="Times New Roman" w:hAnsi="Times New Roman" w:cs="Times New Roman"/>
          <w:sz w:val="24"/>
          <w:szCs w:val="24"/>
          <w:rPrChange w:id="104" w:author="Author">
            <w:rPr>
              <w:rFonts w:ascii="Times New Roman" w:hAnsi="Times New Roman" w:cs="Times New Roman"/>
              <w:sz w:val="24"/>
              <w:szCs w:val="24"/>
              <w:lang w:val="en-US"/>
            </w:rPr>
          </w:rPrChange>
        </w:rPr>
        <w:t xml:space="preserve">, word stemming with the </w:t>
      </w:r>
      <w:proofErr w:type="spellStart"/>
      <w:r w:rsidR="00064084" w:rsidRPr="000C0210">
        <w:rPr>
          <w:rFonts w:ascii="Times New Roman" w:hAnsi="Times New Roman" w:cs="Times New Roman"/>
          <w:i/>
          <w:sz w:val="24"/>
          <w:szCs w:val="24"/>
          <w:rPrChange w:id="105" w:author="Author">
            <w:rPr>
              <w:rFonts w:ascii="Times New Roman" w:hAnsi="Times New Roman" w:cs="Times New Roman"/>
              <w:i/>
              <w:sz w:val="24"/>
              <w:szCs w:val="24"/>
              <w:lang w:val="en-US"/>
            </w:rPr>
          </w:rPrChange>
        </w:rPr>
        <w:t>ngram</w:t>
      </w:r>
      <w:proofErr w:type="spellEnd"/>
      <w:r w:rsidRPr="000C0210">
        <w:rPr>
          <w:rFonts w:ascii="Times New Roman" w:hAnsi="Times New Roman" w:cs="Times New Roman"/>
          <w:sz w:val="24"/>
          <w:szCs w:val="24"/>
          <w:rPrChange w:id="106" w:author="Author">
            <w:rPr>
              <w:rFonts w:ascii="Times New Roman" w:hAnsi="Times New Roman" w:cs="Times New Roman"/>
              <w:sz w:val="24"/>
              <w:szCs w:val="24"/>
              <w:lang w:val="en-US"/>
            </w:rPr>
          </w:rPrChange>
        </w:rPr>
        <w:t xml:space="preserve"> library</w:t>
      </w:r>
      <w:commentRangeEnd w:id="94"/>
      <w:r w:rsidR="00921ED1" w:rsidRPr="003D7171">
        <w:rPr>
          <w:rStyle w:val="CommentReference"/>
        </w:rPr>
        <w:commentReference w:id="94"/>
      </w:r>
      <w:ins w:id="107" w:author="Author">
        <w:r w:rsidR="00DF3708" w:rsidRPr="000C0210">
          <w:rPr>
            <w:rFonts w:ascii="Times New Roman" w:hAnsi="Times New Roman" w:cs="Times New Roman"/>
            <w:sz w:val="24"/>
            <w:szCs w:val="24"/>
            <w:rPrChange w:id="108" w:author="Author">
              <w:rPr>
                <w:rFonts w:ascii="Times New Roman" w:hAnsi="Times New Roman" w:cs="Times New Roman"/>
                <w:sz w:val="24"/>
                <w:szCs w:val="24"/>
                <w:lang w:val="en-US"/>
              </w:rPr>
            </w:rPrChange>
          </w:rPr>
          <w:t xml:space="preserve"> for </w:t>
        </w:r>
        <w:r w:rsidR="00DF3708" w:rsidRPr="000C0210">
          <w:rPr>
            <w:rFonts w:ascii="Times New Roman" w:hAnsi="Times New Roman" w:cs="Times New Roman"/>
            <w:i/>
            <w:sz w:val="24"/>
            <w:szCs w:val="24"/>
            <w:rPrChange w:id="109" w:author="Author">
              <w:rPr>
                <w:rFonts w:ascii="Times New Roman" w:hAnsi="Times New Roman" w:cs="Times New Roman"/>
                <w:i/>
                <w:sz w:val="24"/>
                <w:szCs w:val="24"/>
                <w:lang w:val="en-US"/>
              </w:rPr>
            </w:rPrChange>
          </w:rPr>
          <w:t>R</w:t>
        </w:r>
      </w:ins>
      <w:r w:rsidRPr="000C0210">
        <w:rPr>
          <w:rFonts w:ascii="Times New Roman" w:hAnsi="Times New Roman" w:cs="Times New Roman"/>
          <w:sz w:val="24"/>
          <w:szCs w:val="24"/>
          <w:rPrChange w:id="110" w:author="Author">
            <w:rPr>
              <w:rFonts w:ascii="Times New Roman" w:hAnsi="Times New Roman" w:cs="Times New Roman"/>
              <w:sz w:val="24"/>
              <w:szCs w:val="24"/>
              <w:lang w:val="en-US"/>
            </w:rPr>
          </w:rPrChange>
        </w:rPr>
        <w:t xml:space="preserve">, and </w:t>
      </w:r>
      <w:r w:rsidR="00064084" w:rsidRPr="000C0210">
        <w:rPr>
          <w:rFonts w:ascii="Times New Roman" w:hAnsi="Times New Roman" w:cs="Times New Roman"/>
          <w:sz w:val="24"/>
          <w:szCs w:val="24"/>
          <w:rPrChange w:id="111" w:author="Author">
            <w:rPr>
              <w:rFonts w:ascii="Times New Roman" w:hAnsi="Times New Roman" w:cs="Times New Roman"/>
              <w:sz w:val="24"/>
              <w:szCs w:val="24"/>
              <w:lang w:val="en-US"/>
            </w:rPr>
          </w:rPrChange>
        </w:rPr>
        <w:t>word frequency analysis</w:t>
      </w:r>
      <w:r w:rsidR="00177A2D" w:rsidRPr="000C0210">
        <w:rPr>
          <w:rFonts w:ascii="Times New Roman" w:hAnsi="Times New Roman" w:cs="Times New Roman"/>
          <w:sz w:val="24"/>
          <w:szCs w:val="24"/>
          <w:rPrChange w:id="112" w:author="Author">
            <w:rPr>
              <w:rFonts w:ascii="Times New Roman" w:hAnsi="Times New Roman" w:cs="Times New Roman"/>
              <w:sz w:val="24"/>
              <w:szCs w:val="24"/>
              <w:lang w:val="en-US"/>
            </w:rPr>
          </w:rPrChange>
        </w:rPr>
        <w:t xml:space="preserve"> (</w:t>
      </w:r>
      <w:proofErr w:type="spellStart"/>
      <w:r w:rsidR="001C100D" w:rsidRPr="000C0210">
        <w:rPr>
          <w:rFonts w:ascii="Times New Roman" w:hAnsi="Times New Roman" w:cs="Times New Roman"/>
          <w:sz w:val="24"/>
          <w:szCs w:val="24"/>
          <w:rPrChange w:id="113" w:author="Author">
            <w:rPr>
              <w:rFonts w:ascii="Times New Roman" w:hAnsi="Times New Roman" w:cs="Times New Roman"/>
              <w:sz w:val="24"/>
              <w:szCs w:val="24"/>
              <w:lang w:val="en-US"/>
            </w:rPr>
          </w:rPrChange>
        </w:rPr>
        <w:t>Tausczik</w:t>
      </w:r>
      <w:proofErr w:type="spellEnd"/>
      <w:r w:rsidR="001C100D" w:rsidRPr="000C0210">
        <w:rPr>
          <w:rFonts w:ascii="Times New Roman" w:hAnsi="Times New Roman" w:cs="Times New Roman"/>
          <w:sz w:val="24"/>
          <w:szCs w:val="24"/>
          <w:rPrChange w:id="114" w:author="Author">
            <w:rPr>
              <w:rFonts w:ascii="Times New Roman" w:hAnsi="Times New Roman" w:cs="Times New Roman"/>
              <w:sz w:val="24"/>
              <w:szCs w:val="24"/>
              <w:lang w:val="en-US"/>
            </w:rPr>
          </w:rPrChange>
        </w:rPr>
        <w:t xml:space="preserve"> &amp; </w:t>
      </w:r>
      <w:proofErr w:type="spellStart"/>
      <w:r w:rsidR="001C100D" w:rsidRPr="000C0210">
        <w:rPr>
          <w:rFonts w:ascii="Times New Roman" w:hAnsi="Times New Roman" w:cs="Times New Roman"/>
          <w:sz w:val="24"/>
          <w:szCs w:val="24"/>
          <w:rPrChange w:id="115" w:author="Author">
            <w:rPr>
              <w:rFonts w:ascii="Times New Roman" w:hAnsi="Times New Roman" w:cs="Times New Roman"/>
              <w:sz w:val="24"/>
              <w:szCs w:val="24"/>
              <w:lang w:val="en-US"/>
            </w:rPr>
          </w:rPrChange>
        </w:rPr>
        <w:t>Pennebaker</w:t>
      </w:r>
      <w:proofErr w:type="spellEnd"/>
      <w:r w:rsidR="001C100D" w:rsidRPr="000C0210">
        <w:rPr>
          <w:rFonts w:ascii="Times New Roman" w:hAnsi="Times New Roman" w:cs="Times New Roman"/>
          <w:sz w:val="24"/>
          <w:szCs w:val="24"/>
          <w:rPrChange w:id="116" w:author="Author">
            <w:rPr>
              <w:rFonts w:ascii="Times New Roman" w:hAnsi="Times New Roman" w:cs="Times New Roman"/>
              <w:sz w:val="24"/>
              <w:szCs w:val="24"/>
              <w:lang w:val="en-US"/>
            </w:rPr>
          </w:rPrChange>
        </w:rPr>
        <w:t>, 2010</w:t>
      </w:r>
      <w:r w:rsidR="00177A2D" w:rsidRPr="000C0210">
        <w:rPr>
          <w:rFonts w:ascii="Times New Roman" w:hAnsi="Times New Roman" w:cs="Times New Roman"/>
          <w:sz w:val="24"/>
          <w:szCs w:val="24"/>
          <w:rPrChange w:id="117" w:author="Author">
            <w:rPr>
              <w:rFonts w:ascii="Times New Roman" w:hAnsi="Times New Roman" w:cs="Times New Roman"/>
              <w:sz w:val="24"/>
              <w:szCs w:val="24"/>
              <w:lang w:val="en-US"/>
            </w:rPr>
          </w:rPrChange>
        </w:rPr>
        <w:t>)</w:t>
      </w:r>
      <w:r w:rsidRPr="000C0210">
        <w:rPr>
          <w:rFonts w:ascii="Times New Roman" w:hAnsi="Times New Roman" w:cs="Times New Roman"/>
          <w:sz w:val="24"/>
          <w:szCs w:val="24"/>
          <w:rPrChange w:id="118" w:author="Author">
            <w:rPr>
              <w:rFonts w:ascii="Times New Roman" w:hAnsi="Times New Roman" w:cs="Times New Roman"/>
              <w:sz w:val="24"/>
              <w:szCs w:val="24"/>
              <w:lang w:val="en-US"/>
            </w:rPr>
          </w:rPrChange>
        </w:rPr>
        <w:t>.</w:t>
      </w:r>
      <w:r w:rsidR="00064084" w:rsidRPr="000C0210">
        <w:rPr>
          <w:rFonts w:ascii="Times New Roman" w:hAnsi="Times New Roman" w:cs="Times New Roman"/>
          <w:sz w:val="24"/>
          <w:szCs w:val="24"/>
          <w:rPrChange w:id="119" w:author="Author">
            <w:rPr>
              <w:rFonts w:ascii="Times New Roman" w:hAnsi="Times New Roman" w:cs="Times New Roman"/>
              <w:sz w:val="24"/>
              <w:szCs w:val="24"/>
              <w:lang w:val="en-US"/>
            </w:rPr>
          </w:rPrChange>
        </w:rPr>
        <w:t xml:space="preserve"> While we used a specialized programming language, the data could be any text data, collected by copying/typing or otherwise, and the analyses shown here can be created in any software that allows for sorting and counting words, like Excel.  </w:t>
      </w:r>
    </w:p>
    <w:p w14:paraId="5A6130BD" w14:textId="2ADFE8D3" w:rsidR="008D235F" w:rsidRPr="000C0210" w:rsidRDefault="008D235F" w:rsidP="0091309D">
      <w:pPr>
        <w:spacing w:after="0" w:line="480" w:lineRule="auto"/>
        <w:ind w:firstLine="720"/>
        <w:jc w:val="both"/>
        <w:rPr>
          <w:rFonts w:ascii="Times New Roman" w:hAnsi="Times New Roman" w:cs="Times New Roman"/>
          <w:sz w:val="24"/>
          <w:szCs w:val="24"/>
          <w:rPrChange w:id="120"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121" w:author="Author">
            <w:rPr>
              <w:rFonts w:ascii="Times New Roman" w:hAnsi="Times New Roman" w:cs="Times New Roman"/>
              <w:sz w:val="24"/>
              <w:szCs w:val="24"/>
              <w:lang w:val="en-US"/>
            </w:rPr>
          </w:rPrChange>
        </w:rPr>
        <w:t xml:space="preserve">This qualitative analysis is intended to reveal the moral and political qualities of the news text in order to discover whether or not a </w:t>
      </w:r>
      <w:ins w:id="122" w:author="Author">
        <w:r w:rsidR="004C7197" w:rsidRPr="000C0210">
          <w:rPr>
            <w:rFonts w:ascii="Times New Roman" w:hAnsi="Times New Roman" w:cs="Times New Roman"/>
            <w:sz w:val="24"/>
            <w:szCs w:val="24"/>
            <w:rPrChange w:id="123" w:author="Author">
              <w:rPr>
                <w:rFonts w:ascii="Times New Roman" w:hAnsi="Times New Roman" w:cs="Times New Roman"/>
                <w:sz w:val="24"/>
                <w:szCs w:val="24"/>
                <w:lang w:val="en-US"/>
              </w:rPr>
            </w:rPrChange>
          </w:rPr>
          <w:t xml:space="preserve">US </w:t>
        </w:r>
      </w:ins>
      <w:r w:rsidRPr="000C0210">
        <w:rPr>
          <w:rFonts w:ascii="Times New Roman" w:hAnsi="Times New Roman" w:cs="Times New Roman"/>
          <w:sz w:val="24"/>
          <w:szCs w:val="24"/>
          <w:rPrChange w:id="124" w:author="Author">
            <w:rPr>
              <w:rFonts w:ascii="Times New Roman" w:hAnsi="Times New Roman" w:cs="Times New Roman"/>
              <w:sz w:val="24"/>
              <w:szCs w:val="24"/>
              <w:lang w:val="en-US"/>
            </w:rPr>
          </w:rPrChange>
        </w:rPr>
        <w:t>news organization’s ideological lean (i.e.</w:t>
      </w:r>
      <w:del w:id="125" w:author="Author">
        <w:r w:rsidR="00A06ED9" w:rsidRPr="000C0210" w:rsidDel="004C7197">
          <w:rPr>
            <w:rFonts w:ascii="Times New Roman" w:hAnsi="Times New Roman" w:cs="Times New Roman"/>
            <w:sz w:val="24"/>
            <w:szCs w:val="24"/>
            <w:rPrChange w:id="126" w:author="Author">
              <w:rPr>
                <w:rFonts w:ascii="Times New Roman" w:hAnsi="Times New Roman" w:cs="Times New Roman"/>
                <w:sz w:val="24"/>
                <w:szCs w:val="24"/>
                <w:lang w:val="en-US"/>
              </w:rPr>
            </w:rPrChange>
          </w:rPr>
          <w:delText>,</w:delText>
        </w:r>
      </w:del>
      <w:r w:rsidRPr="000C0210">
        <w:rPr>
          <w:rFonts w:ascii="Times New Roman" w:hAnsi="Times New Roman" w:cs="Times New Roman"/>
          <w:sz w:val="24"/>
          <w:szCs w:val="24"/>
          <w:rPrChange w:id="127" w:author="Author">
            <w:rPr>
              <w:rFonts w:ascii="Times New Roman" w:hAnsi="Times New Roman" w:cs="Times New Roman"/>
              <w:sz w:val="24"/>
              <w:szCs w:val="24"/>
              <w:lang w:val="en-US"/>
            </w:rPr>
          </w:rPrChange>
        </w:rPr>
        <w:t xml:space="preserve"> conservative or liberal) influences the endorsement of several moral foundations as described </w:t>
      </w:r>
      <w:r w:rsidRPr="000C0210">
        <w:rPr>
          <w:rFonts w:ascii="Times New Roman" w:hAnsi="Times New Roman" w:cs="Times New Roman"/>
          <w:sz w:val="24"/>
          <w:szCs w:val="24"/>
          <w:rPrChange w:id="128" w:author="Author">
            <w:rPr>
              <w:rFonts w:ascii="Times New Roman" w:hAnsi="Times New Roman" w:cs="Times New Roman"/>
              <w:sz w:val="24"/>
              <w:szCs w:val="24"/>
              <w:lang w:val="en-US"/>
            </w:rPr>
          </w:rPrChange>
        </w:rPr>
        <w:lastRenderedPageBreak/>
        <w:t xml:space="preserve">in Moral Foundations Theory (Graham et al., 2011). </w:t>
      </w:r>
      <w:r w:rsidR="00177A2D" w:rsidRPr="000C0210">
        <w:rPr>
          <w:rFonts w:ascii="Times New Roman" w:hAnsi="Times New Roman" w:cs="Times New Roman"/>
          <w:sz w:val="24"/>
          <w:szCs w:val="24"/>
          <w:rPrChange w:id="129" w:author="Author">
            <w:rPr>
              <w:rFonts w:ascii="Times New Roman" w:hAnsi="Times New Roman" w:cs="Times New Roman"/>
              <w:sz w:val="24"/>
              <w:szCs w:val="24"/>
              <w:lang w:val="en-US"/>
            </w:rPr>
          </w:rPrChange>
        </w:rPr>
        <w:t xml:space="preserve">Specifically, the researchers investigated whether or not news organizations </w:t>
      </w:r>
      <w:r w:rsidR="00DD6529" w:rsidRPr="000C0210">
        <w:rPr>
          <w:rFonts w:ascii="Times New Roman" w:hAnsi="Times New Roman" w:cs="Times New Roman"/>
          <w:sz w:val="24"/>
          <w:szCs w:val="24"/>
          <w:rPrChange w:id="130" w:author="Author">
            <w:rPr>
              <w:rFonts w:ascii="Times New Roman" w:hAnsi="Times New Roman" w:cs="Times New Roman"/>
              <w:sz w:val="24"/>
              <w:szCs w:val="24"/>
              <w:lang w:val="en-US"/>
            </w:rPr>
          </w:rPrChange>
        </w:rPr>
        <w:t xml:space="preserve">of divergent political alignments </w:t>
      </w:r>
      <w:r w:rsidR="00177A2D" w:rsidRPr="000C0210">
        <w:rPr>
          <w:rFonts w:ascii="Times New Roman" w:hAnsi="Times New Roman" w:cs="Times New Roman"/>
          <w:sz w:val="24"/>
          <w:szCs w:val="24"/>
          <w:rPrChange w:id="131" w:author="Author">
            <w:rPr>
              <w:rFonts w:ascii="Times New Roman" w:hAnsi="Times New Roman" w:cs="Times New Roman"/>
              <w:sz w:val="24"/>
              <w:szCs w:val="24"/>
              <w:lang w:val="en-US"/>
            </w:rPr>
          </w:rPrChange>
        </w:rPr>
        <w:t>tended to endorse differing moral foundations through their use of language</w:t>
      </w:r>
      <w:r w:rsidR="00DD6529" w:rsidRPr="000C0210">
        <w:rPr>
          <w:rFonts w:ascii="Times New Roman" w:hAnsi="Times New Roman" w:cs="Times New Roman"/>
          <w:sz w:val="24"/>
          <w:szCs w:val="24"/>
          <w:rPrChange w:id="132" w:author="Author">
            <w:rPr>
              <w:rFonts w:ascii="Times New Roman" w:hAnsi="Times New Roman" w:cs="Times New Roman"/>
              <w:sz w:val="24"/>
              <w:szCs w:val="24"/>
              <w:lang w:val="en-US"/>
            </w:rPr>
          </w:rPrChange>
        </w:rPr>
        <w:t xml:space="preserve"> in news text.</w:t>
      </w:r>
      <w:r w:rsidR="00177A2D" w:rsidRPr="000C0210">
        <w:rPr>
          <w:rFonts w:ascii="Times New Roman" w:hAnsi="Times New Roman" w:cs="Times New Roman"/>
          <w:sz w:val="24"/>
          <w:szCs w:val="24"/>
          <w:rPrChange w:id="133" w:author="Author">
            <w:rPr>
              <w:rFonts w:ascii="Times New Roman" w:hAnsi="Times New Roman" w:cs="Times New Roman"/>
              <w:sz w:val="24"/>
              <w:szCs w:val="24"/>
              <w:lang w:val="en-US"/>
            </w:rPr>
          </w:rPrChange>
        </w:rPr>
        <w:t xml:space="preserve"> </w:t>
      </w:r>
      <w:r w:rsidRPr="000C0210">
        <w:rPr>
          <w:rFonts w:ascii="Times New Roman" w:hAnsi="Times New Roman" w:cs="Times New Roman"/>
          <w:sz w:val="24"/>
          <w:szCs w:val="24"/>
          <w:rPrChange w:id="134" w:author="Author">
            <w:rPr>
              <w:rFonts w:ascii="Times New Roman" w:hAnsi="Times New Roman" w:cs="Times New Roman"/>
              <w:sz w:val="24"/>
              <w:szCs w:val="24"/>
              <w:lang w:val="en-US"/>
            </w:rPr>
          </w:rPrChange>
        </w:rPr>
        <w:t xml:space="preserve">William E. Padfield, a master’s degree candidate in psychology at Missouri State University, and </w:t>
      </w:r>
      <w:proofErr w:type="spellStart"/>
      <w:r w:rsidRPr="000C0210">
        <w:rPr>
          <w:rFonts w:ascii="Times New Roman" w:hAnsi="Times New Roman" w:cs="Times New Roman"/>
          <w:sz w:val="24"/>
          <w:szCs w:val="24"/>
          <w:rPrChange w:id="135" w:author="Author">
            <w:rPr>
              <w:rFonts w:ascii="Times New Roman" w:hAnsi="Times New Roman" w:cs="Times New Roman"/>
              <w:sz w:val="24"/>
              <w:szCs w:val="24"/>
              <w:lang w:val="en-US"/>
            </w:rPr>
          </w:rPrChange>
        </w:rPr>
        <w:t>Dr.</w:t>
      </w:r>
      <w:proofErr w:type="spellEnd"/>
      <w:r w:rsidRPr="000C0210">
        <w:rPr>
          <w:rFonts w:ascii="Times New Roman" w:hAnsi="Times New Roman" w:cs="Times New Roman"/>
          <w:sz w:val="24"/>
          <w:szCs w:val="24"/>
          <w:rPrChange w:id="136" w:author="Author">
            <w:rPr>
              <w:rFonts w:ascii="Times New Roman" w:hAnsi="Times New Roman" w:cs="Times New Roman"/>
              <w:sz w:val="24"/>
              <w:szCs w:val="24"/>
              <w:lang w:val="en-US"/>
            </w:rPr>
          </w:rPrChange>
        </w:rPr>
        <w:t xml:space="preserve"> Erin M. Buchanan</w:t>
      </w:r>
      <w:r w:rsidR="00177A2D" w:rsidRPr="000C0210">
        <w:rPr>
          <w:rFonts w:ascii="Times New Roman" w:hAnsi="Times New Roman" w:cs="Times New Roman"/>
          <w:sz w:val="24"/>
          <w:szCs w:val="24"/>
          <w:rPrChange w:id="137" w:author="Author">
            <w:rPr>
              <w:rFonts w:ascii="Times New Roman" w:hAnsi="Times New Roman" w:cs="Times New Roman"/>
              <w:sz w:val="24"/>
              <w:szCs w:val="24"/>
              <w:lang w:val="en-US"/>
            </w:rPr>
          </w:rPrChange>
        </w:rPr>
        <w:t xml:space="preserve">, Associate Professor </w:t>
      </w:r>
      <w:r w:rsidR="005B7A3D" w:rsidRPr="000C0210">
        <w:rPr>
          <w:rFonts w:ascii="Times New Roman" w:hAnsi="Times New Roman" w:cs="Times New Roman"/>
          <w:sz w:val="24"/>
          <w:szCs w:val="24"/>
          <w:rPrChange w:id="138" w:author="Author">
            <w:rPr>
              <w:rFonts w:ascii="Times New Roman" w:hAnsi="Times New Roman" w:cs="Times New Roman"/>
              <w:sz w:val="24"/>
              <w:szCs w:val="24"/>
              <w:lang w:val="en-US"/>
            </w:rPr>
          </w:rPrChange>
        </w:rPr>
        <w:t>of</w:t>
      </w:r>
      <w:r w:rsidR="00177A2D" w:rsidRPr="000C0210">
        <w:rPr>
          <w:rFonts w:ascii="Times New Roman" w:hAnsi="Times New Roman" w:cs="Times New Roman"/>
          <w:sz w:val="24"/>
          <w:szCs w:val="24"/>
          <w:rPrChange w:id="139" w:author="Author">
            <w:rPr>
              <w:rFonts w:ascii="Times New Roman" w:hAnsi="Times New Roman" w:cs="Times New Roman"/>
              <w:sz w:val="24"/>
              <w:szCs w:val="24"/>
              <w:lang w:val="en-US"/>
            </w:rPr>
          </w:rPrChange>
        </w:rPr>
        <w:t xml:space="preserve"> Psychology at Missouri State University, conducted this research.</w:t>
      </w:r>
      <w:r w:rsidRPr="000C0210">
        <w:rPr>
          <w:rFonts w:ascii="Times New Roman" w:hAnsi="Times New Roman" w:cs="Times New Roman"/>
          <w:sz w:val="24"/>
          <w:szCs w:val="24"/>
          <w:rPrChange w:id="140" w:author="Author">
            <w:rPr>
              <w:rFonts w:ascii="Times New Roman" w:hAnsi="Times New Roman" w:cs="Times New Roman"/>
              <w:sz w:val="24"/>
              <w:szCs w:val="24"/>
              <w:lang w:val="en-US"/>
            </w:rPr>
          </w:rPrChange>
        </w:rPr>
        <w:t xml:space="preserve"> </w:t>
      </w:r>
    </w:p>
    <w:p w14:paraId="71883F5C" w14:textId="77777777" w:rsidR="0091309D" w:rsidRPr="000C0210" w:rsidRDefault="0091309D" w:rsidP="0091309D">
      <w:pPr>
        <w:spacing w:after="0" w:line="480" w:lineRule="auto"/>
        <w:ind w:firstLine="720"/>
        <w:jc w:val="both"/>
        <w:rPr>
          <w:rFonts w:ascii="Times New Roman" w:hAnsi="Times New Roman" w:cs="Times New Roman"/>
          <w:sz w:val="24"/>
          <w:szCs w:val="24"/>
          <w:rPrChange w:id="141" w:author="Author">
            <w:rPr>
              <w:rFonts w:ascii="Times New Roman" w:hAnsi="Times New Roman" w:cs="Times New Roman"/>
              <w:sz w:val="24"/>
              <w:szCs w:val="24"/>
              <w:lang w:val="en-US"/>
            </w:rPr>
          </w:rPrChange>
        </w:rPr>
      </w:pPr>
    </w:p>
    <w:p w14:paraId="1BBAB36B" w14:textId="6A8B4A20" w:rsidR="008D235F" w:rsidRPr="000C0210" w:rsidRDefault="00DD6529" w:rsidP="0091309D">
      <w:pPr>
        <w:spacing w:after="0" w:line="480" w:lineRule="auto"/>
        <w:jc w:val="both"/>
        <w:rPr>
          <w:rFonts w:ascii="Times New Roman" w:hAnsi="Times New Roman" w:cs="Times New Roman"/>
          <w:b/>
          <w:sz w:val="36"/>
          <w:szCs w:val="36"/>
          <w:rPrChange w:id="142" w:author="Author">
            <w:rPr>
              <w:rFonts w:ascii="Times New Roman" w:hAnsi="Times New Roman" w:cs="Times New Roman"/>
              <w:b/>
              <w:sz w:val="36"/>
              <w:szCs w:val="36"/>
              <w:lang w:val="en-US"/>
            </w:rPr>
          </w:rPrChange>
        </w:rPr>
      </w:pPr>
      <w:r w:rsidRPr="000C0210">
        <w:rPr>
          <w:rFonts w:ascii="Times New Roman" w:hAnsi="Times New Roman" w:cs="Times New Roman"/>
          <w:b/>
          <w:sz w:val="36"/>
          <w:szCs w:val="36"/>
          <w:rPrChange w:id="143" w:author="Author">
            <w:rPr>
              <w:rFonts w:ascii="Times New Roman" w:hAnsi="Times New Roman" w:cs="Times New Roman"/>
              <w:b/>
              <w:sz w:val="36"/>
              <w:szCs w:val="36"/>
              <w:lang w:val="en-US"/>
            </w:rPr>
          </w:rPrChange>
        </w:rPr>
        <w:t xml:space="preserve">Moral Foundations Theory </w:t>
      </w:r>
    </w:p>
    <w:p w14:paraId="6135BEBE" w14:textId="0E181C91" w:rsidR="005B7A3D" w:rsidRPr="000C0210" w:rsidRDefault="00DD6529" w:rsidP="0091309D">
      <w:pPr>
        <w:spacing w:after="0" w:line="480" w:lineRule="auto"/>
        <w:jc w:val="both"/>
        <w:rPr>
          <w:rFonts w:ascii="Times New Roman" w:hAnsi="Times New Roman" w:cs="Times New Roman"/>
          <w:sz w:val="24"/>
          <w:szCs w:val="24"/>
          <w:rPrChange w:id="144"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145" w:author="Author">
            <w:rPr>
              <w:rFonts w:ascii="Times New Roman" w:hAnsi="Times New Roman" w:cs="Times New Roman"/>
              <w:sz w:val="24"/>
              <w:szCs w:val="24"/>
              <w:lang w:val="en-US"/>
            </w:rPr>
          </w:rPrChange>
        </w:rPr>
        <w:t>At its core, Moral Foundations Theory</w:t>
      </w:r>
      <w:r w:rsidR="00362DD6" w:rsidRPr="000C0210">
        <w:rPr>
          <w:rFonts w:ascii="Times New Roman" w:hAnsi="Times New Roman" w:cs="Times New Roman"/>
          <w:sz w:val="24"/>
          <w:szCs w:val="24"/>
          <w:rPrChange w:id="146" w:author="Author">
            <w:rPr>
              <w:rFonts w:ascii="Times New Roman" w:hAnsi="Times New Roman" w:cs="Times New Roman"/>
              <w:sz w:val="24"/>
              <w:szCs w:val="24"/>
              <w:lang w:val="en-US"/>
            </w:rPr>
          </w:rPrChange>
        </w:rPr>
        <w:t xml:space="preserve"> (MFT)</w:t>
      </w:r>
      <w:r w:rsidRPr="000C0210">
        <w:rPr>
          <w:rFonts w:ascii="Times New Roman" w:hAnsi="Times New Roman" w:cs="Times New Roman"/>
          <w:sz w:val="24"/>
          <w:szCs w:val="24"/>
          <w:rPrChange w:id="147" w:author="Author">
            <w:rPr>
              <w:rFonts w:ascii="Times New Roman" w:hAnsi="Times New Roman" w:cs="Times New Roman"/>
              <w:sz w:val="24"/>
              <w:szCs w:val="24"/>
              <w:lang w:val="en-US"/>
            </w:rPr>
          </w:rPrChange>
        </w:rPr>
        <w:t xml:space="preserve"> attempts to explain the totality of different people’s moral alignments. </w:t>
      </w:r>
      <w:r w:rsidR="00362DD6" w:rsidRPr="000C0210">
        <w:rPr>
          <w:rFonts w:ascii="Times New Roman" w:hAnsi="Times New Roman" w:cs="Times New Roman"/>
          <w:sz w:val="24"/>
          <w:szCs w:val="24"/>
          <w:rPrChange w:id="148" w:author="Author">
            <w:rPr>
              <w:rFonts w:ascii="Times New Roman" w:hAnsi="Times New Roman" w:cs="Times New Roman"/>
              <w:sz w:val="24"/>
              <w:szCs w:val="24"/>
              <w:lang w:val="en-US"/>
            </w:rPr>
          </w:rPrChange>
        </w:rPr>
        <w:t>Specifically, MFT seeks to illuminate the differences between political conservatives’ and liberals’ mo</w:t>
      </w:r>
      <w:r w:rsidR="00064084" w:rsidRPr="000C0210">
        <w:rPr>
          <w:rFonts w:ascii="Times New Roman" w:hAnsi="Times New Roman" w:cs="Times New Roman"/>
          <w:sz w:val="24"/>
          <w:szCs w:val="24"/>
          <w:rPrChange w:id="149" w:author="Author">
            <w:rPr>
              <w:rFonts w:ascii="Times New Roman" w:hAnsi="Times New Roman" w:cs="Times New Roman"/>
              <w:sz w:val="24"/>
              <w:szCs w:val="24"/>
              <w:lang w:val="en-US"/>
            </w:rPr>
          </w:rPrChange>
        </w:rPr>
        <w:t xml:space="preserve">rals (Graham et al., 2011). These differences are </w:t>
      </w:r>
      <w:r w:rsidR="00362DD6" w:rsidRPr="000C0210">
        <w:rPr>
          <w:rFonts w:ascii="Times New Roman" w:hAnsi="Times New Roman" w:cs="Times New Roman"/>
          <w:sz w:val="24"/>
          <w:szCs w:val="24"/>
          <w:rPrChange w:id="150" w:author="Author">
            <w:rPr>
              <w:rFonts w:ascii="Times New Roman" w:hAnsi="Times New Roman" w:cs="Times New Roman"/>
              <w:sz w:val="24"/>
              <w:szCs w:val="24"/>
              <w:lang w:val="en-US"/>
            </w:rPr>
          </w:rPrChange>
        </w:rPr>
        <w:t xml:space="preserve">established through the measure of individuals’ endorsement of five moral foundations. </w:t>
      </w:r>
    </w:p>
    <w:p w14:paraId="60BF4818" w14:textId="3389C959" w:rsidR="005B7A3D" w:rsidRPr="000C0210" w:rsidRDefault="00362DD6">
      <w:pPr>
        <w:spacing w:after="0" w:line="480" w:lineRule="auto"/>
        <w:ind w:firstLine="720"/>
        <w:jc w:val="both"/>
        <w:rPr>
          <w:rFonts w:ascii="Times New Roman" w:hAnsi="Times New Roman" w:cs="Times New Roman"/>
          <w:sz w:val="24"/>
          <w:szCs w:val="24"/>
          <w:rPrChange w:id="151"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152" w:author="Author">
            <w:rPr>
              <w:rFonts w:ascii="Times New Roman" w:hAnsi="Times New Roman" w:cs="Times New Roman"/>
              <w:sz w:val="24"/>
              <w:szCs w:val="24"/>
              <w:lang w:val="en-US"/>
            </w:rPr>
          </w:rPrChange>
        </w:rPr>
        <w:t>The first two foundations</w:t>
      </w:r>
      <w:ins w:id="153" w:author="Author">
        <w:r w:rsidR="008B738C" w:rsidRPr="000C0210">
          <w:rPr>
            <w:rFonts w:ascii="Times New Roman" w:hAnsi="Times New Roman" w:cs="Times New Roman"/>
            <w:sz w:val="24"/>
            <w:szCs w:val="24"/>
            <w:rPrChange w:id="154" w:author="Author">
              <w:rPr>
                <w:rFonts w:ascii="Times New Roman" w:hAnsi="Times New Roman" w:cs="Times New Roman"/>
                <w:sz w:val="24"/>
                <w:szCs w:val="24"/>
                <w:lang w:val="en-US"/>
              </w:rPr>
            </w:rPrChange>
          </w:rPr>
          <w:t xml:space="preserve"> – </w:t>
        </w:r>
      </w:ins>
      <w:del w:id="155" w:author="Author">
        <w:r w:rsidRPr="000C0210" w:rsidDel="008B738C">
          <w:rPr>
            <w:rFonts w:ascii="Times New Roman" w:hAnsi="Times New Roman" w:cs="Times New Roman"/>
            <w:sz w:val="24"/>
            <w:szCs w:val="24"/>
            <w:rPrChange w:id="156" w:author="Author">
              <w:rPr>
                <w:rFonts w:ascii="Times New Roman" w:hAnsi="Times New Roman" w:cs="Times New Roman"/>
                <w:sz w:val="24"/>
                <w:szCs w:val="24"/>
                <w:lang w:val="en-US"/>
              </w:rPr>
            </w:rPrChange>
          </w:rPr>
          <w:delText xml:space="preserve">, </w:delText>
        </w:r>
      </w:del>
      <w:r w:rsidRPr="000C0210">
        <w:rPr>
          <w:rFonts w:ascii="Times New Roman" w:hAnsi="Times New Roman" w:cs="Times New Roman"/>
          <w:i/>
          <w:sz w:val="24"/>
          <w:szCs w:val="24"/>
          <w:rPrChange w:id="157" w:author="Author">
            <w:rPr>
              <w:rFonts w:ascii="Times New Roman" w:hAnsi="Times New Roman" w:cs="Times New Roman"/>
              <w:i/>
              <w:sz w:val="24"/>
              <w:szCs w:val="24"/>
              <w:lang w:val="en-US"/>
            </w:rPr>
          </w:rPrChange>
        </w:rPr>
        <w:t>harm/care</w:t>
      </w:r>
      <w:r w:rsidRPr="000C0210">
        <w:rPr>
          <w:rFonts w:ascii="Times New Roman" w:hAnsi="Times New Roman" w:cs="Times New Roman"/>
          <w:sz w:val="24"/>
          <w:szCs w:val="24"/>
          <w:rPrChange w:id="158" w:author="Author">
            <w:rPr>
              <w:rFonts w:ascii="Times New Roman" w:hAnsi="Times New Roman" w:cs="Times New Roman"/>
              <w:sz w:val="24"/>
              <w:szCs w:val="24"/>
              <w:lang w:val="en-US"/>
            </w:rPr>
          </w:rPrChange>
        </w:rPr>
        <w:t xml:space="preserve"> and </w:t>
      </w:r>
      <w:r w:rsidRPr="000C0210">
        <w:rPr>
          <w:rFonts w:ascii="Times New Roman" w:hAnsi="Times New Roman" w:cs="Times New Roman"/>
          <w:i/>
          <w:sz w:val="24"/>
          <w:szCs w:val="24"/>
          <w:rPrChange w:id="159" w:author="Author">
            <w:rPr>
              <w:rFonts w:ascii="Times New Roman" w:hAnsi="Times New Roman" w:cs="Times New Roman"/>
              <w:i/>
              <w:sz w:val="24"/>
              <w:szCs w:val="24"/>
              <w:lang w:val="en-US"/>
            </w:rPr>
          </w:rPrChange>
        </w:rPr>
        <w:t>fairness/reciprocity</w:t>
      </w:r>
      <w:ins w:id="160" w:author="Author">
        <w:r w:rsidR="008B738C" w:rsidRPr="000C0210">
          <w:rPr>
            <w:rFonts w:ascii="Times New Roman" w:hAnsi="Times New Roman" w:cs="Times New Roman"/>
            <w:sz w:val="24"/>
            <w:szCs w:val="24"/>
            <w:rPrChange w:id="161" w:author="Author">
              <w:rPr>
                <w:rFonts w:ascii="Times New Roman" w:hAnsi="Times New Roman" w:cs="Times New Roman"/>
                <w:sz w:val="24"/>
                <w:szCs w:val="24"/>
                <w:lang w:val="en-US"/>
              </w:rPr>
            </w:rPrChange>
          </w:rPr>
          <w:t xml:space="preserve"> – </w:t>
        </w:r>
      </w:ins>
      <w:del w:id="162" w:author="Author">
        <w:r w:rsidRPr="000C0210" w:rsidDel="008B738C">
          <w:rPr>
            <w:rFonts w:ascii="Times New Roman" w:hAnsi="Times New Roman" w:cs="Times New Roman"/>
            <w:sz w:val="24"/>
            <w:szCs w:val="24"/>
            <w:rPrChange w:id="163" w:author="Author">
              <w:rPr>
                <w:rFonts w:ascii="Times New Roman" w:hAnsi="Times New Roman" w:cs="Times New Roman"/>
                <w:sz w:val="24"/>
                <w:szCs w:val="24"/>
                <w:lang w:val="en-US"/>
              </w:rPr>
            </w:rPrChange>
          </w:rPr>
          <w:delText xml:space="preserve">, </w:delText>
        </w:r>
      </w:del>
      <w:r w:rsidRPr="000C0210">
        <w:rPr>
          <w:rFonts w:ascii="Times New Roman" w:hAnsi="Times New Roman" w:cs="Times New Roman"/>
          <w:sz w:val="24"/>
          <w:szCs w:val="24"/>
          <w:rPrChange w:id="164" w:author="Author">
            <w:rPr>
              <w:rFonts w:ascii="Times New Roman" w:hAnsi="Times New Roman" w:cs="Times New Roman"/>
              <w:sz w:val="24"/>
              <w:szCs w:val="24"/>
              <w:lang w:val="en-US"/>
            </w:rPr>
          </w:rPrChange>
        </w:rPr>
        <w:t xml:space="preserve">represent concern for individual-focused social justice and equality. </w:t>
      </w:r>
      <w:r w:rsidR="005B7A3D" w:rsidRPr="000C0210">
        <w:rPr>
          <w:rFonts w:ascii="Times New Roman" w:hAnsi="Times New Roman" w:cs="Times New Roman"/>
          <w:sz w:val="24"/>
          <w:szCs w:val="24"/>
          <w:rPrChange w:id="165" w:author="Author">
            <w:rPr>
              <w:rFonts w:ascii="Times New Roman" w:hAnsi="Times New Roman" w:cs="Times New Roman"/>
              <w:sz w:val="24"/>
              <w:szCs w:val="24"/>
              <w:lang w:val="en-US"/>
            </w:rPr>
          </w:rPrChange>
        </w:rPr>
        <w:t>These two foundations can be conceptuali</w:t>
      </w:r>
      <w:ins w:id="166" w:author="Author">
        <w:r w:rsidR="003D7171">
          <w:rPr>
            <w:rFonts w:ascii="Times New Roman" w:hAnsi="Times New Roman" w:cs="Times New Roman"/>
            <w:sz w:val="24"/>
            <w:szCs w:val="24"/>
          </w:rPr>
          <w:t>s</w:t>
        </w:r>
      </w:ins>
      <w:del w:id="167" w:author="Author">
        <w:r w:rsidR="005B7A3D" w:rsidRPr="000C0210" w:rsidDel="003D7171">
          <w:rPr>
            <w:rFonts w:ascii="Times New Roman" w:hAnsi="Times New Roman" w:cs="Times New Roman"/>
            <w:sz w:val="24"/>
            <w:szCs w:val="24"/>
            <w:rPrChange w:id="168" w:author="Author">
              <w:rPr>
                <w:rFonts w:ascii="Times New Roman" w:hAnsi="Times New Roman" w:cs="Times New Roman"/>
                <w:sz w:val="24"/>
                <w:szCs w:val="24"/>
                <w:lang w:val="en-US"/>
              </w:rPr>
            </w:rPrChange>
          </w:rPr>
          <w:delText>z</w:delText>
        </w:r>
      </w:del>
      <w:proofErr w:type="gramStart"/>
      <w:r w:rsidR="005B7A3D" w:rsidRPr="000C0210">
        <w:rPr>
          <w:rFonts w:ascii="Times New Roman" w:hAnsi="Times New Roman" w:cs="Times New Roman"/>
          <w:sz w:val="24"/>
          <w:szCs w:val="24"/>
          <w:rPrChange w:id="169" w:author="Author">
            <w:rPr>
              <w:rFonts w:ascii="Times New Roman" w:hAnsi="Times New Roman" w:cs="Times New Roman"/>
              <w:sz w:val="24"/>
              <w:szCs w:val="24"/>
              <w:lang w:val="en-US"/>
            </w:rPr>
          </w:rPrChange>
        </w:rPr>
        <w:t>ed</w:t>
      </w:r>
      <w:proofErr w:type="gramEnd"/>
      <w:r w:rsidR="005B7A3D" w:rsidRPr="000C0210">
        <w:rPr>
          <w:rFonts w:ascii="Times New Roman" w:hAnsi="Times New Roman" w:cs="Times New Roman"/>
          <w:sz w:val="24"/>
          <w:szCs w:val="24"/>
          <w:rPrChange w:id="170" w:author="Author">
            <w:rPr>
              <w:rFonts w:ascii="Times New Roman" w:hAnsi="Times New Roman" w:cs="Times New Roman"/>
              <w:sz w:val="24"/>
              <w:szCs w:val="24"/>
              <w:lang w:val="en-US"/>
            </w:rPr>
          </w:rPrChange>
        </w:rPr>
        <w:t xml:space="preserve"> as the </w:t>
      </w:r>
      <w:r w:rsidR="005B7A3D" w:rsidRPr="000C0210">
        <w:rPr>
          <w:rFonts w:ascii="Times New Roman" w:hAnsi="Times New Roman" w:cs="Times New Roman"/>
          <w:i/>
          <w:sz w:val="24"/>
          <w:szCs w:val="24"/>
          <w:rPrChange w:id="171" w:author="Author">
            <w:rPr>
              <w:rFonts w:ascii="Times New Roman" w:hAnsi="Times New Roman" w:cs="Times New Roman"/>
              <w:i/>
              <w:sz w:val="24"/>
              <w:szCs w:val="24"/>
              <w:lang w:val="en-US"/>
            </w:rPr>
          </w:rPrChange>
        </w:rPr>
        <w:t>individuali</w:t>
      </w:r>
      <w:ins w:id="172" w:author="Author">
        <w:r w:rsidR="003D7171">
          <w:rPr>
            <w:rFonts w:ascii="Times New Roman" w:hAnsi="Times New Roman" w:cs="Times New Roman"/>
            <w:i/>
            <w:sz w:val="24"/>
            <w:szCs w:val="24"/>
          </w:rPr>
          <w:t>s</w:t>
        </w:r>
      </w:ins>
      <w:del w:id="173" w:author="Author">
        <w:r w:rsidR="005B7A3D" w:rsidRPr="000C0210" w:rsidDel="003D7171">
          <w:rPr>
            <w:rFonts w:ascii="Times New Roman" w:hAnsi="Times New Roman" w:cs="Times New Roman"/>
            <w:i/>
            <w:sz w:val="24"/>
            <w:szCs w:val="24"/>
            <w:rPrChange w:id="174" w:author="Author">
              <w:rPr>
                <w:rFonts w:ascii="Times New Roman" w:hAnsi="Times New Roman" w:cs="Times New Roman"/>
                <w:i/>
                <w:sz w:val="24"/>
                <w:szCs w:val="24"/>
                <w:lang w:val="en-US"/>
              </w:rPr>
            </w:rPrChange>
          </w:rPr>
          <w:delText>z</w:delText>
        </w:r>
      </w:del>
      <w:r w:rsidR="005B7A3D" w:rsidRPr="000C0210">
        <w:rPr>
          <w:rFonts w:ascii="Times New Roman" w:hAnsi="Times New Roman" w:cs="Times New Roman"/>
          <w:i/>
          <w:sz w:val="24"/>
          <w:szCs w:val="24"/>
          <w:rPrChange w:id="175" w:author="Author">
            <w:rPr>
              <w:rFonts w:ascii="Times New Roman" w:hAnsi="Times New Roman" w:cs="Times New Roman"/>
              <w:i/>
              <w:sz w:val="24"/>
              <w:szCs w:val="24"/>
              <w:lang w:val="en-US"/>
            </w:rPr>
          </w:rPrChange>
        </w:rPr>
        <w:t xml:space="preserve">ing </w:t>
      </w:r>
      <w:r w:rsidR="005B7A3D" w:rsidRPr="000C0210">
        <w:rPr>
          <w:rFonts w:ascii="Times New Roman" w:hAnsi="Times New Roman" w:cs="Times New Roman"/>
          <w:sz w:val="24"/>
          <w:szCs w:val="24"/>
          <w:rPrChange w:id="176" w:author="Author">
            <w:rPr>
              <w:rFonts w:ascii="Times New Roman" w:hAnsi="Times New Roman" w:cs="Times New Roman"/>
              <w:sz w:val="24"/>
              <w:szCs w:val="24"/>
              <w:lang w:val="en-US"/>
            </w:rPr>
          </w:rPrChange>
        </w:rPr>
        <w:t xml:space="preserve">foundations. </w:t>
      </w:r>
      <w:r w:rsidRPr="000C0210">
        <w:rPr>
          <w:rFonts w:ascii="Times New Roman" w:hAnsi="Times New Roman" w:cs="Times New Roman"/>
          <w:sz w:val="24"/>
          <w:szCs w:val="24"/>
          <w:rPrChange w:id="177" w:author="Author">
            <w:rPr>
              <w:rFonts w:ascii="Times New Roman" w:hAnsi="Times New Roman" w:cs="Times New Roman"/>
              <w:sz w:val="24"/>
              <w:szCs w:val="24"/>
              <w:lang w:val="en-US"/>
            </w:rPr>
          </w:rPrChange>
        </w:rPr>
        <w:t>The following three</w:t>
      </w:r>
      <w:ins w:id="178" w:author="Author">
        <w:r w:rsidR="008B738C" w:rsidRPr="000C0210">
          <w:rPr>
            <w:rFonts w:ascii="Times New Roman" w:hAnsi="Times New Roman" w:cs="Times New Roman"/>
            <w:sz w:val="24"/>
            <w:szCs w:val="24"/>
            <w:rPrChange w:id="179" w:author="Author">
              <w:rPr>
                <w:rFonts w:ascii="Times New Roman" w:hAnsi="Times New Roman" w:cs="Times New Roman"/>
                <w:sz w:val="24"/>
                <w:szCs w:val="24"/>
                <w:lang w:val="en-US"/>
              </w:rPr>
            </w:rPrChange>
          </w:rPr>
          <w:t xml:space="preserve"> – </w:t>
        </w:r>
      </w:ins>
      <w:del w:id="180" w:author="Author">
        <w:r w:rsidRPr="000C0210" w:rsidDel="008B738C">
          <w:rPr>
            <w:rFonts w:ascii="Times New Roman" w:hAnsi="Times New Roman" w:cs="Times New Roman"/>
            <w:sz w:val="24"/>
            <w:szCs w:val="24"/>
            <w:rPrChange w:id="181" w:author="Author">
              <w:rPr>
                <w:rFonts w:ascii="Times New Roman" w:hAnsi="Times New Roman" w:cs="Times New Roman"/>
                <w:sz w:val="24"/>
                <w:szCs w:val="24"/>
                <w:lang w:val="en-US"/>
              </w:rPr>
            </w:rPrChange>
          </w:rPr>
          <w:delText xml:space="preserve">, </w:delText>
        </w:r>
      </w:del>
      <w:r w:rsidRPr="000C0210">
        <w:rPr>
          <w:rFonts w:ascii="Times New Roman" w:hAnsi="Times New Roman" w:cs="Times New Roman"/>
          <w:i/>
          <w:sz w:val="24"/>
          <w:szCs w:val="24"/>
          <w:rPrChange w:id="182" w:author="Author">
            <w:rPr>
              <w:rFonts w:ascii="Times New Roman" w:hAnsi="Times New Roman" w:cs="Times New Roman"/>
              <w:i/>
              <w:sz w:val="24"/>
              <w:szCs w:val="24"/>
              <w:lang w:val="en-US"/>
            </w:rPr>
          </w:rPrChange>
        </w:rPr>
        <w:t>in</w:t>
      </w:r>
      <w:ins w:id="183" w:author="Author">
        <w:r w:rsidR="0014154D" w:rsidRPr="000C0210">
          <w:rPr>
            <w:rFonts w:ascii="Times New Roman" w:hAnsi="Times New Roman" w:cs="Times New Roman"/>
            <w:i/>
            <w:sz w:val="24"/>
            <w:szCs w:val="24"/>
            <w:rPrChange w:id="184" w:author="Author">
              <w:rPr>
                <w:rFonts w:ascii="Times New Roman" w:hAnsi="Times New Roman" w:cs="Times New Roman"/>
                <w:i/>
                <w:sz w:val="24"/>
                <w:szCs w:val="24"/>
                <w:lang w:val="en-US"/>
              </w:rPr>
            </w:rPrChange>
          </w:rPr>
          <w:t>-</w:t>
        </w:r>
      </w:ins>
      <w:r w:rsidRPr="000C0210">
        <w:rPr>
          <w:rFonts w:ascii="Times New Roman" w:hAnsi="Times New Roman" w:cs="Times New Roman"/>
          <w:i/>
          <w:sz w:val="24"/>
          <w:szCs w:val="24"/>
          <w:rPrChange w:id="185" w:author="Author">
            <w:rPr>
              <w:rFonts w:ascii="Times New Roman" w:hAnsi="Times New Roman" w:cs="Times New Roman"/>
              <w:i/>
              <w:sz w:val="24"/>
              <w:szCs w:val="24"/>
              <w:lang w:val="en-US"/>
            </w:rPr>
          </w:rPrChange>
        </w:rPr>
        <w:t>group/loyalty</w:t>
      </w:r>
      <w:r w:rsidRPr="000C0210">
        <w:rPr>
          <w:rFonts w:ascii="Times New Roman" w:hAnsi="Times New Roman" w:cs="Times New Roman"/>
          <w:sz w:val="24"/>
          <w:szCs w:val="24"/>
          <w:rPrChange w:id="186" w:author="Author">
            <w:rPr>
              <w:rFonts w:ascii="Times New Roman" w:hAnsi="Times New Roman" w:cs="Times New Roman"/>
              <w:sz w:val="24"/>
              <w:szCs w:val="24"/>
              <w:lang w:val="en-US"/>
            </w:rPr>
          </w:rPrChange>
        </w:rPr>
        <w:t xml:space="preserve">, </w:t>
      </w:r>
      <w:r w:rsidRPr="000C0210">
        <w:rPr>
          <w:rFonts w:ascii="Times New Roman" w:hAnsi="Times New Roman" w:cs="Times New Roman"/>
          <w:i/>
          <w:sz w:val="24"/>
          <w:szCs w:val="24"/>
          <w:rPrChange w:id="187" w:author="Author">
            <w:rPr>
              <w:rFonts w:ascii="Times New Roman" w:hAnsi="Times New Roman" w:cs="Times New Roman"/>
              <w:i/>
              <w:sz w:val="24"/>
              <w:szCs w:val="24"/>
              <w:lang w:val="en-US"/>
            </w:rPr>
          </w:rPrChange>
        </w:rPr>
        <w:t>authority/respect</w:t>
      </w:r>
      <w:r w:rsidRPr="000C0210">
        <w:rPr>
          <w:rFonts w:ascii="Times New Roman" w:hAnsi="Times New Roman" w:cs="Times New Roman"/>
          <w:sz w:val="24"/>
          <w:szCs w:val="24"/>
          <w:rPrChange w:id="188" w:author="Author">
            <w:rPr>
              <w:rFonts w:ascii="Times New Roman" w:hAnsi="Times New Roman" w:cs="Times New Roman"/>
              <w:sz w:val="24"/>
              <w:szCs w:val="24"/>
              <w:lang w:val="en-US"/>
            </w:rPr>
          </w:rPrChange>
        </w:rPr>
        <w:t xml:space="preserve">, and </w:t>
      </w:r>
      <w:r w:rsidRPr="000C0210">
        <w:rPr>
          <w:rFonts w:ascii="Times New Roman" w:hAnsi="Times New Roman" w:cs="Times New Roman"/>
          <w:i/>
          <w:sz w:val="24"/>
          <w:szCs w:val="24"/>
          <w:rPrChange w:id="189" w:author="Author">
            <w:rPr>
              <w:rFonts w:ascii="Times New Roman" w:hAnsi="Times New Roman" w:cs="Times New Roman"/>
              <w:i/>
              <w:sz w:val="24"/>
              <w:szCs w:val="24"/>
              <w:lang w:val="en-US"/>
            </w:rPr>
          </w:rPrChange>
        </w:rPr>
        <w:t>purity/sanctity</w:t>
      </w:r>
      <w:r w:rsidRPr="000C0210">
        <w:rPr>
          <w:rFonts w:ascii="Times New Roman" w:hAnsi="Times New Roman" w:cs="Times New Roman"/>
          <w:sz w:val="24"/>
          <w:szCs w:val="24"/>
          <w:rPrChange w:id="190" w:author="Author">
            <w:rPr>
              <w:rFonts w:ascii="Times New Roman" w:hAnsi="Times New Roman" w:cs="Times New Roman"/>
              <w:sz w:val="24"/>
              <w:szCs w:val="24"/>
              <w:lang w:val="en-US"/>
            </w:rPr>
          </w:rPrChange>
        </w:rPr>
        <w:t xml:space="preserve"> </w:t>
      </w:r>
      <w:ins w:id="191" w:author="Author">
        <w:r w:rsidR="008B738C" w:rsidRPr="000C0210">
          <w:rPr>
            <w:rFonts w:ascii="Times New Roman" w:hAnsi="Times New Roman" w:cs="Times New Roman"/>
            <w:sz w:val="24"/>
            <w:szCs w:val="24"/>
            <w:rPrChange w:id="192" w:author="Author">
              <w:rPr>
                <w:rFonts w:ascii="Times New Roman" w:hAnsi="Times New Roman" w:cs="Times New Roman"/>
                <w:sz w:val="24"/>
                <w:szCs w:val="24"/>
                <w:lang w:val="en-US"/>
              </w:rPr>
            </w:rPrChange>
          </w:rPr>
          <w:t xml:space="preserve">– </w:t>
        </w:r>
      </w:ins>
      <w:r w:rsidRPr="000C0210">
        <w:rPr>
          <w:rFonts w:ascii="Times New Roman" w:hAnsi="Times New Roman" w:cs="Times New Roman"/>
          <w:sz w:val="24"/>
          <w:szCs w:val="24"/>
          <w:rPrChange w:id="193" w:author="Author">
            <w:rPr>
              <w:rFonts w:ascii="Times New Roman" w:hAnsi="Times New Roman" w:cs="Times New Roman"/>
              <w:sz w:val="24"/>
              <w:szCs w:val="24"/>
              <w:lang w:val="en-US"/>
            </w:rPr>
          </w:rPrChange>
        </w:rPr>
        <w:t xml:space="preserve">represent perceptions of right and wrong </w:t>
      </w:r>
      <w:r w:rsidR="005B7A3D" w:rsidRPr="000C0210">
        <w:rPr>
          <w:rFonts w:ascii="Times New Roman" w:hAnsi="Times New Roman" w:cs="Times New Roman"/>
          <w:sz w:val="24"/>
          <w:szCs w:val="24"/>
          <w:rPrChange w:id="194" w:author="Author">
            <w:rPr>
              <w:rFonts w:ascii="Times New Roman" w:hAnsi="Times New Roman" w:cs="Times New Roman"/>
              <w:sz w:val="24"/>
              <w:szCs w:val="24"/>
              <w:lang w:val="en-US"/>
            </w:rPr>
          </w:rPrChange>
        </w:rPr>
        <w:t>from a group-level perspective</w:t>
      </w:r>
      <w:del w:id="195" w:author="Author">
        <w:r w:rsidRPr="000C0210" w:rsidDel="0014154D">
          <w:rPr>
            <w:rFonts w:ascii="Times New Roman" w:hAnsi="Times New Roman" w:cs="Times New Roman"/>
            <w:sz w:val="24"/>
            <w:szCs w:val="24"/>
            <w:rPrChange w:id="196" w:author="Author">
              <w:rPr>
                <w:rFonts w:ascii="Times New Roman" w:hAnsi="Times New Roman" w:cs="Times New Roman"/>
                <w:sz w:val="24"/>
                <w:szCs w:val="24"/>
                <w:lang w:val="en-US"/>
              </w:rPr>
            </w:rPrChange>
          </w:rPr>
          <w:delText>.</w:delText>
        </w:r>
        <w:r w:rsidR="005B7A3D" w:rsidRPr="000C0210" w:rsidDel="0014154D">
          <w:rPr>
            <w:rFonts w:ascii="Times New Roman" w:hAnsi="Times New Roman" w:cs="Times New Roman"/>
            <w:sz w:val="24"/>
            <w:szCs w:val="24"/>
            <w:rPrChange w:id="197" w:author="Author">
              <w:rPr>
                <w:rFonts w:ascii="Times New Roman" w:hAnsi="Times New Roman" w:cs="Times New Roman"/>
                <w:sz w:val="24"/>
                <w:szCs w:val="24"/>
                <w:lang w:val="en-US"/>
              </w:rPr>
            </w:rPrChange>
          </w:rPr>
          <w:delText xml:space="preserve"> These three </w:delText>
        </w:r>
      </w:del>
      <w:ins w:id="198" w:author="Author">
        <w:r w:rsidR="0014154D" w:rsidRPr="000C0210">
          <w:rPr>
            <w:rFonts w:ascii="Times New Roman" w:hAnsi="Times New Roman" w:cs="Times New Roman"/>
            <w:sz w:val="24"/>
            <w:szCs w:val="24"/>
            <w:rPrChange w:id="199" w:author="Author">
              <w:rPr>
                <w:rFonts w:ascii="Times New Roman" w:hAnsi="Times New Roman" w:cs="Times New Roman"/>
                <w:sz w:val="24"/>
                <w:szCs w:val="24"/>
                <w:lang w:val="en-US"/>
              </w:rPr>
            </w:rPrChange>
          </w:rPr>
          <w:t xml:space="preserve">, and </w:t>
        </w:r>
      </w:ins>
      <w:r w:rsidR="005B7A3D" w:rsidRPr="000C0210">
        <w:rPr>
          <w:rFonts w:ascii="Times New Roman" w:hAnsi="Times New Roman" w:cs="Times New Roman"/>
          <w:sz w:val="24"/>
          <w:szCs w:val="24"/>
          <w:rPrChange w:id="200" w:author="Author">
            <w:rPr>
              <w:rFonts w:ascii="Times New Roman" w:hAnsi="Times New Roman" w:cs="Times New Roman"/>
              <w:sz w:val="24"/>
              <w:szCs w:val="24"/>
              <w:lang w:val="en-US"/>
            </w:rPr>
          </w:rPrChange>
        </w:rPr>
        <w:t xml:space="preserve">can be thought of as the </w:t>
      </w:r>
      <w:r w:rsidR="005B7A3D" w:rsidRPr="000C0210">
        <w:rPr>
          <w:rFonts w:ascii="Times New Roman" w:hAnsi="Times New Roman" w:cs="Times New Roman"/>
          <w:i/>
          <w:sz w:val="24"/>
          <w:szCs w:val="24"/>
          <w:rPrChange w:id="201" w:author="Author">
            <w:rPr>
              <w:rFonts w:ascii="Times New Roman" w:hAnsi="Times New Roman" w:cs="Times New Roman"/>
              <w:i/>
              <w:sz w:val="24"/>
              <w:szCs w:val="24"/>
              <w:lang w:val="en-US"/>
            </w:rPr>
          </w:rPrChange>
        </w:rPr>
        <w:t>binding</w:t>
      </w:r>
      <w:r w:rsidR="005B7A3D" w:rsidRPr="000C0210">
        <w:rPr>
          <w:rFonts w:ascii="Times New Roman" w:hAnsi="Times New Roman" w:cs="Times New Roman"/>
          <w:sz w:val="24"/>
          <w:szCs w:val="24"/>
          <w:rPrChange w:id="202" w:author="Author">
            <w:rPr>
              <w:rFonts w:ascii="Times New Roman" w:hAnsi="Times New Roman" w:cs="Times New Roman"/>
              <w:sz w:val="24"/>
              <w:szCs w:val="24"/>
              <w:lang w:val="en-US"/>
            </w:rPr>
          </w:rPrChange>
        </w:rPr>
        <w:t xml:space="preserve"> foundations (</w:t>
      </w:r>
      <w:proofErr w:type="spellStart"/>
      <w:r w:rsidR="005B7A3D" w:rsidRPr="000C0210">
        <w:rPr>
          <w:rFonts w:ascii="Times New Roman" w:hAnsi="Times New Roman" w:cs="Times New Roman"/>
          <w:sz w:val="24"/>
          <w:szCs w:val="24"/>
          <w:rPrChange w:id="203" w:author="Author">
            <w:rPr>
              <w:rFonts w:ascii="Times New Roman" w:hAnsi="Times New Roman" w:cs="Times New Roman"/>
              <w:sz w:val="24"/>
              <w:szCs w:val="24"/>
              <w:lang w:val="en-US"/>
            </w:rPr>
          </w:rPrChange>
        </w:rPr>
        <w:t>Haidt</w:t>
      </w:r>
      <w:proofErr w:type="spellEnd"/>
      <w:r w:rsidR="005B7A3D" w:rsidRPr="000C0210">
        <w:rPr>
          <w:rFonts w:ascii="Times New Roman" w:hAnsi="Times New Roman" w:cs="Times New Roman"/>
          <w:sz w:val="24"/>
          <w:szCs w:val="24"/>
          <w:rPrChange w:id="204" w:author="Author">
            <w:rPr>
              <w:rFonts w:ascii="Times New Roman" w:hAnsi="Times New Roman" w:cs="Times New Roman"/>
              <w:sz w:val="24"/>
              <w:szCs w:val="24"/>
              <w:lang w:val="en-US"/>
            </w:rPr>
          </w:rPrChange>
        </w:rPr>
        <w:t xml:space="preserve"> &amp; Graham, 2007). </w:t>
      </w:r>
      <w:commentRangeStart w:id="205"/>
      <w:r w:rsidR="005B7A3D" w:rsidRPr="000C0210">
        <w:rPr>
          <w:rFonts w:ascii="Times New Roman" w:hAnsi="Times New Roman" w:cs="Times New Roman"/>
          <w:sz w:val="24"/>
          <w:szCs w:val="24"/>
          <w:rPrChange w:id="206" w:author="Author">
            <w:rPr>
              <w:rFonts w:ascii="Times New Roman" w:hAnsi="Times New Roman" w:cs="Times New Roman"/>
              <w:sz w:val="24"/>
              <w:szCs w:val="24"/>
              <w:lang w:val="en-US"/>
            </w:rPr>
          </w:rPrChange>
        </w:rPr>
        <w:t xml:space="preserve">Research indicates that political liberals tend to endorse the two </w:t>
      </w:r>
      <w:del w:id="207" w:author="Author">
        <w:r w:rsidR="005B7A3D" w:rsidRPr="000C0210" w:rsidDel="003D7171">
          <w:rPr>
            <w:rFonts w:ascii="Times New Roman" w:hAnsi="Times New Roman" w:cs="Times New Roman"/>
            <w:sz w:val="24"/>
            <w:szCs w:val="24"/>
            <w:rPrChange w:id="208" w:author="Author">
              <w:rPr>
                <w:rFonts w:ascii="Times New Roman" w:hAnsi="Times New Roman" w:cs="Times New Roman"/>
                <w:sz w:val="24"/>
                <w:szCs w:val="24"/>
                <w:lang w:val="en-US"/>
              </w:rPr>
            </w:rPrChange>
          </w:rPr>
          <w:delText xml:space="preserve">individualizing </w:delText>
        </w:r>
      </w:del>
      <w:ins w:id="209" w:author="Author">
        <w:r w:rsidR="003D7171" w:rsidRPr="000C0210">
          <w:rPr>
            <w:rFonts w:ascii="Times New Roman" w:hAnsi="Times New Roman" w:cs="Times New Roman"/>
            <w:sz w:val="24"/>
            <w:szCs w:val="24"/>
            <w:rPrChange w:id="210" w:author="Author">
              <w:rPr>
                <w:rFonts w:ascii="Times New Roman" w:hAnsi="Times New Roman" w:cs="Times New Roman"/>
                <w:sz w:val="24"/>
                <w:szCs w:val="24"/>
                <w:lang w:val="en-US"/>
              </w:rPr>
            </w:rPrChange>
          </w:rPr>
          <w:t>individuali</w:t>
        </w:r>
        <w:r w:rsidR="003D7171">
          <w:rPr>
            <w:rFonts w:ascii="Times New Roman" w:hAnsi="Times New Roman" w:cs="Times New Roman"/>
            <w:sz w:val="24"/>
            <w:szCs w:val="24"/>
          </w:rPr>
          <w:t>s</w:t>
        </w:r>
        <w:r w:rsidR="003D7171" w:rsidRPr="000C0210">
          <w:rPr>
            <w:rFonts w:ascii="Times New Roman" w:hAnsi="Times New Roman" w:cs="Times New Roman"/>
            <w:sz w:val="24"/>
            <w:szCs w:val="24"/>
            <w:rPrChange w:id="211" w:author="Author">
              <w:rPr>
                <w:rFonts w:ascii="Times New Roman" w:hAnsi="Times New Roman" w:cs="Times New Roman"/>
                <w:sz w:val="24"/>
                <w:szCs w:val="24"/>
                <w:lang w:val="en-US"/>
              </w:rPr>
            </w:rPrChange>
          </w:rPr>
          <w:t xml:space="preserve">ing </w:t>
        </w:r>
      </w:ins>
      <w:r w:rsidR="005B7A3D" w:rsidRPr="000C0210">
        <w:rPr>
          <w:rFonts w:ascii="Times New Roman" w:hAnsi="Times New Roman" w:cs="Times New Roman"/>
          <w:sz w:val="24"/>
          <w:szCs w:val="24"/>
          <w:rPrChange w:id="212" w:author="Author">
            <w:rPr>
              <w:rFonts w:ascii="Times New Roman" w:hAnsi="Times New Roman" w:cs="Times New Roman"/>
              <w:sz w:val="24"/>
              <w:szCs w:val="24"/>
              <w:lang w:val="en-US"/>
            </w:rPr>
          </w:rPrChange>
        </w:rPr>
        <w:t>foundations above all others, while conservatives tend to endorse all five foundations with greater endorsement of the binding foundations</w:t>
      </w:r>
      <w:ins w:id="213" w:author="Author">
        <w:r w:rsidR="00DF3708" w:rsidRPr="000C0210">
          <w:rPr>
            <w:rFonts w:ascii="Times New Roman" w:hAnsi="Times New Roman" w:cs="Times New Roman"/>
            <w:sz w:val="24"/>
            <w:szCs w:val="24"/>
            <w:rPrChange w:id="214" w:author="Author">
              <w:rPr>
                <w:rFonts w:ascii="Times New Roman" w:hAnsi="Times New Roman" w:cs="Times New Roman"/>
                <w:sz w:val="24"/>
                <w:szCs w:val="24"/>
                <w:lang w:val="en-US"/>
              </w:rPr>
            </w:rPrChange>
          </w:rPr>
          <w:t xml:space="preserve"> (Graham, </w:t>
        </w:r>
        <w:proofErr w:type="spellStart"/>
        <w:r w:rsidR="00DF3708" w:rsidRPr="000C0210">
          <w:rPr>
            <w:rFonts w:ascii="Times New Roman" w:hAnsi="Times New Roman" w:cs="Times New Roman"/>
            <w:sz w:val="24"/>
            <w:szCs w:val="24"/>
            <w:rPrChange w:id="215" w:author="Author">
              <w:rPr>
                <w:rFonts w:ascii="Times New Roman" w:hAnsi="Times New Roman" w:cs="Times New Roman"/>
                <w:sz w:val="24"/>
                <w:szCs w:val="24"/>
                <w:lang w:val="en-US"/>
              </w:rPr>
            </w:rPrChange>
          </w:rPr>
          <w:t>Haidt</w:t>
        </w:r>
        <w:proofErr w:type="spellEnd"/>
        <w:r w:rsidR="00DF3708" w:rsidRPr="000C0210">
          <w:rPr>
            <w:rFonts w:ascii="Times New Roman" w:hAnsi="Times New Roman" w:cs="Times New Roman"/>
            <w:sz w:val="24"/>
            <w:szCs w:val="24"/>
            <w:rPrChange w:id="216" w:author="Author">
              <w:rPr>
                <w:rFonts w:ascii="Times New Roman" w:hAnsi="Times New Roman" w:cs="Times New Roman"/>
                <w:sz w:val="24"/>
                <w:szCs w:val="24"/>
                <w:lang w:val="en-US"/>
              </w:rPr>
            </w:rPrChange>
          </w:rPr>
          <w:t xml:space="preserve"> &amp; </w:t>
        </w:r>
        <w:proofErr w:type="spellStart"/>
        <w:r w:rsidR="00DF3708" w:rsidRPr="000C0210">
          <w:rPr>
            <w:rFonts w:ascii="Times New Roman" w:hAnsi="Times New Roman" w:cs="Times New Roman"/>
            <w:sz w:val="24"/>
            <w:szCs w:val="24"/>
            <w:rPrChange w:id="217" w:author="Author">
              <w:rPr>
                <w:rFonts w:ascii="Times New Roman" w:hAnsi="Times New Roman" w:cs="Times New Roman"/>
                <w:sz w:val="24"/>
                <w:szCs w:val="24"/>
                <w:lang w:val="en-US"/>
              </w:rPr>
            </w:rPrChange>
          </w:rPr>
          <w:t>Nosek</w:t>
        </w:r>
        <w:proofErr w:type="spellEnd"/>
        <w:r w:rsidR="00DF3708" w:rsidRPr="000C0210">
          <w:rPr>
            <w:rFonts w:ascii="Times New Roman" w:hAnsi="Times New Roman" w:cs="Times New Roman"/>
            <w:sz w:val="24"/>
            <w:szCs w:val="24"/>
            <w:rPrChange w:id="218" w:author="Author">
              <w:rPr>
                <w:rFonts w:ascii="Times New Roman" w:hAnsi="Times New Roman" w:cs="Times New Roman"/>
                <w:sz w:val="24"/>
                <w:szCs w:val="24"/>
                <w:lang w:val="en-US"/>
              </w:rPr>
            </w:rPrChange>
          </w:rPr>
          <w:t>, 2009)</w:t>
        </w:r>
      </w:ins>
      <w:r w:rsidR="005B7A3D" w:rsidRPr="000C0210">
        <w:rPr>
          <w:rFonts w:ascii="Times New Roman" w:hAnsi="Times New Roman" w:cs="Times New Roman"/>
          <w:sz w:val="24"/>
          <w:szCs w:val="24"/>
          <w:rPrChange w:id="219" w:author="Author">
            <w:rPr>
              <w:rFonts w:ascii="Times New Roman" w:hAnsi="Times New Roman" w:cs="Times New Roman"/>
              <w:sz w:val="24"/>
              <w:szCs w:val="24"/>
              <w:lang w:val="en-US"/>
            </w:rPr>
          </w:rPrChange>
        </w:rPr>
        <w:t>.</w:t>
      </w:r>
      <w:r w:rsidRPr="000C0210">
        <w:rPr>
          <w:rFonts w:ascii="Times New Roman" w:hAnsi="Times New Roman" w:cs="Times New Roman"/>
          <w:sz w:val="24"/>
          <w:szCs w:val="24"/>
          <w:rPrChange w:id="220" w:author="Author">
            <w:rPr>
              <w:rFonts w:ascii="Times New Roman" w:hAnsi="Times New Roman" w:cs="Times New Roman"/>
              <w:sz w:val="24"/>
              <w:szCs w:val="24"/>
              <w:lang w:val="en-US"/>
            </w:rPr>
          </w:rPrChange>
        </w:rPr>
        <w:t xml:space="preserve"> </w:t>
      </w:r>
      <w:commentRangeEnd w:id="205"/>
      <w:r w:rsidR="0014154D" w:rsidRPr="003D7171">
        <w:rPr>
          <w:rStyle w:val="CommentReference"/>
        </w:rPr>
        <w:commentReference w:id="205"/>
      </w:r>
    </w:p>
    <w:p w14:paraId="253DB037" w14:textId="7BFA854B" w:rsidR="005B7A3D" w:rsidRPr="000C0210" w:rsidRDefault="0036125E" w:rsidP="0091309D">
      <w:pPr>
        <w:spacing w:after="0" w:line="480" w:lineRule="auto"/>
        <w:ind w:firstLine="720"/>
        <w:jc w:val="both"/>
        <w:rPr>
          <w:rFonts w:ascii="Times New Roman" w:hAnsi="Times New Roman" w:cs="Times New Roman"/>
          <w:sz w:val="24"/>
          <w:szCs w:val="24"/>
          <w:rPrChange w:id="221"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222" w:author="Author">
            <w:rPr>
              <w:rFonts w:ascii="Times New Roman" w:hAnsi="Times New Roman" w:cs="Times New Roman"/>
              <w:sz w:val="24"/>
              <w:szCs w:val="24"/>
              <w:lang w:val="en-US"/>
            </w:rPr>
          </w:rPrChange>
        </w:rPr>
        <w:t xml:space="preserve">Graham, </w:t>
      </w:r>
      <w:proofErr w:type="spellStart"/>
      <w:r w:rsidRPr="000C0210">
        <w:rPr>
          <w:rFonts w:ascii="Times New Roman" w:hAnsi="Times New Roman" w:cs="Times New Roman"/>
          <w:sz w:val="24"/>
          <w:szCs w:val="24"/>
          <w:rPrChange w:id="223" w:author="Author">
            <w:rPr>
              <w:rFonts w:ascii="Times New Roman" w:hAnsi="Times New Roman" w:cs="Times New Roman"/>
              <w:sz w:val="24"/>
              <w:szCs w:val="24"/>
              <w:lang w:val="en-US"/>
            </w:rPr>
          </w:rPrChange>
        </w:rPr>
        <w:t>Haidt</w:t>
      </w:r>
      <w:proofErr w:type="spellEnd"/>
      <w:r w:rsidRPr="000C0210">
        <w:rPr>
          <w:rFonts w:ascii="Times New Roman" w:hAnsi="Times New Roman" w:cs="Times New Roman"/>
          <w:sz w:val="24"/>
          <w:szCs w:val="24"/>
          <w:rPrChange w:id="224" w:author="Author">
            <w:rPr>
              <w:rFonts w:ascii="Times New Roman" w:hAnsi="Times New Roman" w:cs="Times New Roman"/>
              <w:sz w:val="24"/>
              <w:szCs w:val="24"/>
              <w:lang w:val="en-US"/>
            </w:rPr>
          </w:rPrChange>
        </w:rPr>
        <w:t xml:space="preserve">, and </w:t>
      </w:r>
      <w:proofErr w:type="spellStart"/>
      <w:r w:rsidRPr="000C0210">
        <w:rPr>
          <w:rFonts w:ascii="Times New Roman" w:hAnsi="Times New Roman" w:cs="Times New Roman"/>
          <w:sz w:val="24"/>
          <w:szCs w:val="24"/>
          <w:rPrChange w:id="225" w:author="Author">
            <w:rPr>
              <w:rFonts w:ascii="Times New Roman" w:hAnsi="Times New Roman" w:cs="Times New Roman"/>
              <w:sz w:val="24"/>
              <w:szCs w:val="24"/>
              <w:lang w:val="en-US"/>
            </w:rPr>
          </w:rPrChange>
        </w:rPr>
        <w:t>Nosek</w:t>
      </w:r>
      <w:proofErr w:type="spellEnd"/>
      <w:r w:rsidRPr="000C0210">
        <w:rPr>
          <w:rFonts w:ascii="Times New Roman" w:hAnsi="Times New Roman" w:cs="Times New Roman"/>
          <w:sz w:val="24"/>
          <w:szCs w:val="24"/>
          <w:rPrChange w:id="226" w:author="Author">
            <w:rPr>
              <w:rFonts w:ascii="Times New Roman" w:hAnsi="Times New Roman" w:cs="Times New Roman"/>
              <w:sz w:val="24"/>
              <w:szCs w:val="24"/>
              <w:lang w:val="en-US"/>
            </w:rPr>
          </w:rPrChange>
        </w:rPr>
        <w:t xml:space="preserve"> (2009) </w:t>
      </w:r>
      <w:r w:rsidR="005B7A3D" w:rsidRPr="000C0210">
        <w:rPr>
          <w:rFonts w:ascii="Times New Roman" w:hAnsi="Times New Roman" w:cs="Times New Roman"/>
          <w:sz w:val="24"/>
          <w:szCs w:val="24"/>
          <w:rPrChange w:id="227" w:author="Author">
            <w:rPr>
              <w:rFonts w:ascii="Times New Roman" w:hAnsi="Times New Roman" w:cs="Times New Roman"/>
              <w:sz w:val="24"/>
              <w:szCs w:val="24"/>
              <w:lang w:val="en-US"/>
            </w:rPr>
          </w:rPrChange>
        </w:rPr>
        <w:t xml:space="preserve">developed the Moral Foundations </w:t>
      </w:r>
      <w:r w:rsidR="002647DA" w:rsidRPr="000C0210">
        <w:rPr>
          <w:rFonts w:ascii="Times New Roman" w:hAnsi="Times New Roman" w:cs="Times New Roman"/>
          <w:sz w:val="24"/>
          <w:szCs w:val="24"/>
          <w:rPrChange w:id="228" w:author="Author">
            <w:rPr>
              <w:rFonts w:ascii="Times New Roman" w:hAnsi="Times New Roman" w:cs="Times New Roman"/>
              <w:sz w:val="24"/>
              <w:szCs w:val="24"/>
              <w:lang w:val="en-US"/>
            </w:rPr>
          </w:rPrChange>
        </w:rPr>
        <w:t>Dictionary (MFD</w:t>
      </w:r>
      <w:r w:rsidR="005B7A3D" w:rsidRPr="000C0210">
        <w:rPr>
          <w:rFonts w:ascii="Times New Roman" w:hAnsi="Times New Roman" w:cs="Times New Roman"/>
          <w:sz w:val="24"/>
          <w:szCs w:val="24"/>
          <w:rPrChange w:id="229" w:author="Author">
            <w:rPr>
              <w:rFonts w:ascii="Times New Roman" w:hAnsi="Times New Roman" w:cs="Times New Roman"/>
              <w:sz w:val="24"/>
              <w:szCs w:val="24"/>
              <w:lang w:val="en-US"/>
            </w:rPr>
          </w:rPrChange>
        </w:rPr>
        <w:t xml:space="preserve">) </w:t>
      </w:r>
      <w:r w:rsidR="00902088" w:rsidRPr="000C0210">
        <w:rPr>
          <w:rFonts w:ascii="Times New Roman" w:hAnsi="Times New Roman" w:cs="Times New Roman"/>
          <w:sz w:val="24"/>
          <w:szCs w:val="24"/>
          <w:rPrChange w:id="230" w:author="Author">
            <w:rPr>
              <w:rFonts w:ascii="Times New Roman" w:hAnsi="Times New Roman" w:cs="Times New Roman"/>
              <w:sz w:val="24"/>
              <w:szCs w:val="24"/>
              <w:lang w:val="en-US"/>
            </w:rPr>
          </w:rPrChange>
        </w:rPr>
        <w:t>in order to determine endo</w:t>
      </w:r>
      <w:r w:rsidR="002647DA" w:rsidRPr="000C0210">
        <w:rPr>
          <w:rFonts w:ascii="Times New Roman" w:hAnsi="Times New Roman" w:cs="Times New Roman"/>
          <w:sz w:val="24"/>
          <w:szCs w:val="24"/>
          <w:rPrChange w:id="231" w:author="Author">
            <w:rPr>
              <w:rFonts w:ascii="Times New Roman" w:hAnsi="Times New Roman" w:cs="Times New Roman"/>
              <w:sz w:val="24"/>
              <w:szCs w:val="24"/>
              <w:lang w:val="en-US"/>
            </w:rPr>
          </w:rPrChange>
        </w:rPr>
        <w:t xml:space="preserve">rsement of the five foundations in speech and text. The MFD consists of roughly 50 words per foundation that exemplify their meaning. For example, words such as </w:t>
      </w:r>
      <w:r w:rsidR="002647DA" w:rsidRPr="000C0210">
        <w:rPr>
          <w:rFonts w:ascii="Times New Roman" w:hAnsi="Times New Roman" w:cs="Times New Roman"/>
          <w:i/>
          <w:sz w:val="24"/>
          <w:szCs w:val="24"/>
          <w:rPrChange w:id="232" w:author="Author">
            <w:rPr>
              <w:rFonts w:ascii="Times New Roman" w:hAnsi="Times New Roman" w:cs="Times New Roman"/>
              <w:i/>
              <w:sz w:val="24"/>
              <w:szCs w:val="24"/>
              <w:lang w:val="en-US"/>
            </w:rPr>
          </w:rPrChange>
        </w:rPr>
        <w:t>abuse</w:t>
      </w:r>
      <w:r w:rsidR="002647DA" w:rsidRPr="000C0210">
        <w:rPr>
          <w:rFonts w:ascii="Times New Roman" w:hAnsi="Times New Roman" w:cs="Times New Roman"/>
          <w:sz w:val="24"/>
          <w:szCs w:val="24"/>
          <w:rPrChange w:id="233" w:author="Author">
            <w:rPr>
              <w:rFonts w:ascii="Times New Roman" w:hAnsi="Times New Roman" w:cs="Times New Roman"/>
              <w:sz w:val="24"/>
              <w:szCs w:val="24"/>
              <w:lang w:val="en-US"/>
            </w:rPr>
          </w:rPrChange>
        </w:rPr>
        <w:t xml:space="preserve"> and </w:t>
      </w:r>
      <w:r w:rsidR="002647DA" w:rsidRPr="000C0210">
        <w:rPr>
          <w:rFonts w:ascii="Times New Roman" w:hAnsi="Times New Roman" w:cs="Times New Roman"/>
          <w:i/>
          <w:sz w:val="24"/>
          <w:szCs w:val="24"/>
          <w:rPrChange w:id="234" w:author="Author">
            <w:rPr>
              <w:rFonts w:ascii="Times New Roman" w:hAnsi="Times New Roman" w:cs="Times New Roman"/>
              <w:i/>
              <w:sz w:val="24"/>
              <w:szCs w:val="24"/>
              <w:lang w:val="en-US"/>
            </w:rPr>
          </w:rPrChange>
        </w:rPr>
        <w:t>protect</w:t>
      </w:r>
      <w:r w:rsidR="002647DA" w:rsidRPr="000C0210">
        <w:rPr>
          <w:rFonts w:ascii="Times New Roman" w:hAnsi="Times New Roman" w:cs="Times New Roman"/>
          <w:sz w:val="24"/>
          <w:szCs w:val="24"/>
          <w:rPrChange w:id="235" w:author="Author">
            <w:rPr>
              <w:rFonts w:ascii="Times New Roman" w:hAnsi="Times New Roman" w:cs="Times New Roman"/>
              <w:sz w:val="24"/>
              <w:szCs w:val="24"/>
              <w:lang w:val="en-US"/>
            </w:rPr>
          </w:rPrChange>
        </w:rPr>
        <w:t xml:space="preserve"> indicate endorsement of the </w:t>
      </w:r>
      <w:r w:rsidR="002647DA" w:rsidRPr="000C0210">
        <w:rPr>
          <w:rFonts w:ascii="Times New Roman" w:hAnsi="Times New Roman" w:cs="Times New Roman"/>
          <w:i/>
          <w:sz w:val="24"/>
          <w:szCs w:val="24"/>
          <w:rPrChange w:id="236" w:author="Author">
            <w:rPr>
              <w:rFonts w:ascii="Times New Roman" w:hAnsi="Times New Roman" w:cs="Times New Roman"/>
              <w:i/>
              <w:sz w:val="24"/>
              <w:szCs w:val="24"/>
              <w:lang w:val="en-US"/>
            </w:rPr>
          </w:rPrChange>
        </w:rPr>
        <w:t xml:space="preserve">harm/care </w:t>
      </w:r>
      <w:r w:rsidR="005D4599" w:rsidRPr="000C0210">
        <w:rPr>
          <w:rFonts w:ascii="Times New Roman" w:hAnsi="Times New Roman" w:cs="Times New Roman"/>
          <w:sz w:val="24"/>
          <w:szCs w:val="24"/>
          <w:rPrChange w:id="237" w:author="Author">
            <w:rPr>
              <w:rFonts w:ascii="Times New Roman" w:hAnsi="Times New Roman" w:cs="Times New Roman"/>
              <w:sz w:val="24"/>
              <w:szCs w:val="24"/>
              <w:lang w:val="en-US"/>
            </w:rPr>
          </w:rPrChange>
        </w:rPr>
        <w:t>foundation. Graham</w:t>
      </w:r>
      <w:r w:rsidRPr="000C0210">
        <w:rPr>
          <w:rFonts w:ascii="Times New Roman" w:hAnsi="Times New Roman" w:cs="Times New Roman"/>
          <w:sz w:val="24"/>
          <w:szCs w:val="24"/>
          <w:rPrChange w:id="238" w:author="Author">
            <w:rPr>
              <w:rFonts w:ascii="Times New Roman" w:hAnsi="Times New Roman" w:cs="Times New Roman"/>
              <w:sz w:val="24"/>
              <w:szCs w:val="24"/>
              <w:lang w:val="en-US"/>
            </w:rPr>
          </w:rPrChange>
        </w:rPr>
        <w:t xml:space="preserve"> et al.</w:t>
      </w:r>
      <w:r w:rsidR="005D4599" w:rsidRPr="000C0210">
        <w:rPr>
          <w:rFonts w:ascii="Times New Roman" w:hAnsi="Times New Roman" w:cs="Times New Roman"/>
          <w:sz w:val="24"/>
          <w:szCs w:val="24"/>
          <w:rPrChange w:id="239" w:author="Author">
            <w:rPr>
              <w:rFonts w:ascii="Times New Roman" w:hAnsi="Times New Roman" w:cs="Times New Roman"/>
              <w:sz w:val="24"/>
              <w:szCs w:val="24"/>
              <w:lang w:val="en-US"/>
            </w:rPr>
          </w:rPrChange>
        </w:rPr>
        <w:t xml:space="preserve"> </w:t>
      </w:r>
      <w:r w:rsidR="00313A09" w:rsidRPr="000C0210">
        <w:rPr>
          <w:rFonts w:ascii="Times New Roman" w:hAnsi="Times New Roman" w:cs="Times New Roman"/>
          <w:sz w:val="24"/>
          <w:szCs w:val="24"/>
          <w:rPrChange w:id="240" w:author="Author">
            <w:rPr>
              <w:rFonts w:ascii="Times New Roman" w:hAnsi="Times New Roman" w:cs="Times New Roman"/>
              <w:sz w:val="24"/>
              <w:szCs w:val="24"/>
              <w:lang w:val="en-US"/>
            </w:rPr>
          </w:rPrChange>
        </w:rPr>
        <w:t>(2009)</w:t>
      </w:r>
      <w:r w:rsidR="002647DA" w:rsidRPr="000C0210">
        <w:rPr>
          <w:rFonts w:ascii="Times New Roman" w:hAnsi="Times New Roman" w:cs="Times New Roman"/>
          <w:sz w:val="24"/>
          <w:szCs w:val="24"/>
          <w:rPrChange w:id="241" w:author="Author">
            <w:rPr>
              <w:rFonts w:ascii="Times New Roman" w:hAnsi="Times New Roman" w:cs="Times New Roman"/>
              <w:sz w:val="24"/>
              <w:szCs w:val="24"/>
              <w:lang w:val="en-US"/>
            </w:rPr>
          </w:rPrChange>
        </w:rPr>
        <w:t xml:space="preserve"> </w:t>
      </w:r>
      <w:r w:rsidRPr="000C0210">
        <w:rPr>
          <w:rFonts w:ascii="Times New Roman" w:hAnsi="Times New Roman" w:cs="Times New Roman"/>
          <w:sz w:val="24"/>
          <w:szCs w:val="24"/>
          <w:rPrChange w:id="242" w:author="Author">
            <w:rPr>
              <w:rFonts w:ascii="Times New Roman" w:hAnsi="Times New Roman" w:cs="Times New Roman"/>
              <w:sz w:val="24"/>
              <w:szCs w:val="24"/>
              <w:lang w:val="en-US"/>
            </w:rPr>
          </w:rPrChange>
        </w:rPr>
        <w:t xml:space="preserve">then </w:t>
      </w:r>
      <w:r w:rsidR="002647DA" w:rsidRPr="000C0210">
        <w:rPr>
          <w:rFonts w:ascii="Times New Roman" w:hAnsi="Times New Roman" w:cs="Times New Roman"/>
          <w:sz w:val="24"/>
          <w:szCs w:val="24"/>
          <w:rPrChange w:id="243" w:author="Author">
            <w:rPr>
              <w:rFonts w:ascii="Times New Roman" w:hAnsi="Times New Roman" w:cs="Times New Roman"/>
              <w:sz w:val="24"/>
              <w:szCs w:val="24"/>
              <w:lang w:val="en-US"/>
            </w:rPr>
          </w:rPrChange>
        </w:rPr>
        <w:t xml:space="preserve">validated the MFD </w:t>
      </w:r>
      <w:r w:rsidR="005D4599" w:rsidRPr="000C0210">
        <w:rPr>
          <w:rFonts w:ascii="Times New Roman" w:hAnsi="Times New Roman" w:cs="Times New Roman"/>
          <w:sz w:val="24"/>
          <w:szCs w:val="24"/>
          <w:rPrChange w:id="244" w:author="Author">
            <w:rPr>
              <w:rFonts w:ascii="Times New Roman" w:hAnsi="Times New Roman" w:cs="Times New Roman"/>
              <w:sz w:val="24"/>
              <w:szCs w:val="24"/>
              <w:lang w:val="en-US"/>
            </w:rPr>
          </w:rPrChange>
        </w:rPr>
        <w:t>dictionary lists</w:t>
      </w:r>
      <w:r w:rsidR="00313A09" w:rsidRPr="000C0210">
        <w:rPr>
          <w:rFonts w:ascii="Times New Roman" w:hAnsi="Times New Roman" w:cs="Times New Roman"/>
          <w:sz w:val="24"/>
          <w:szCs w:val="24"/>
          <w:rPrChange w:id="245" w:author="Author">
            <w:rPr>
              <w:rFonts w:ascii="Times New Roman" w:hAnsi="Times New Roman" w:cs="Times New Roman"/>
              <w:sz w:val="24"/>
              <w:szCs w:val="24"/>
              <w:lang w:val="en-US"/>
            </w:rPr>
          </w:rPrChange>
        </w:rPr>
        <w:t xml:space="preserve"> by </w:t>
      </w:r>
      <w:del w:id="246" w:author="Author">
        <w:r w:rsidR="00313A09" w:rsidRPr="000C0210" w:rsidDel="003D7171">
          <w:rPr>
            <w:rFonts w:ascii="Times New Roman" w:hAnsi="Times New Roman" w:cs="Times New Roman"/>
            <w:sz w:val="24"/>
            <w:szCs w:val="24"/>
            <w:rPrChange w:id="247" w:author="Author">
              <w:rPr>
                <w:rFonts w:ascii="Times New Roman" w:hAnsi="Times New Roman" w:cs="Times New Roman"/>
                <w:sz w:val="24"/>
                <w:szCs w:val="24"/>
                <w:lang w:val="en-US"/>
              </w:rPr>
            </w:rPrChange>
          </w:rPr>
          <w:delText>analyzing</w:delText>
        </w:r>
      </w:del>
      <w:ins w:id="248" w:author="Author">
        <w:r w:rsidR="003D7171" w:rsidRPr="003D7171">
          <w:rPr>
            <w:rFonts w:ascii="Times New Roman" w:hAnsi="Times New Roman" w:cs="Times New Roman"/>
            <w:sz w:val="24"/>
            <w:szCs w:val="24"/>
          </w:rPr>
          <w:t>analysing</w:t>
        </w:r>
      </w:ins>
      <w:r w:rsidR="00313A09" w:rsidRPr="000C0210">
        <w:rPr>
          <w:rFonts w:ascii="Times New Roman" w:hAnsi="Times New Roman" w:cs="Times New Roman"/>
          <w:sz w:val="24"/>
          <w:szCs w:val="24"/>
          <w:rPrChange w:id="249" w:author="Author">
            <w:rPr>
              <w:rFonts w:ascii="Times New Roman" w:hAnsi="Times New Roman" w:cs="Times New Roman"/>
              <w:sz w:val="24"/>
              <w:szCs w:val="24"/>
              <w:lang w:val="en-US"/>
            </w:rPr>
          </w:rPrChange>
        </w:rPr>
        <w:t xml:space="preserve"> the speech content </w:t>
      </w:r>
      <w:r w:rsidR="00313A09" w:rsidRPr="000C0210">
        <w:rPr>
          <w:rFonts w:ascii="Times New Roman" w:hAnsi="Times New Roman" w:cs="Times New Roman"/>
          <w:sz w:val="24"/>
          <w:szCs w:val="24"/>
          <w:rPrChange w:id="250" w:author="Author">
            <w:rPr>
              <w:rFonts w:ascii="Times New Roman" w:hAnsi="Times New Roman" w:cs="Times New Roman"/>
              <w:sz w:val="24"/>
              <w:szCs w:val="24"/>
              <w:lang w:val="en-US"/>
            </w:rPr>
          </w:rPrChange>
        </w:rPr>
        <w:lastRenderedPageBreak/>
        <w:t xml:space="preserve">of liberal and conservative church sermons. They found liberal sermons </w:t>
      </w:r>
      <w:del w:id="251" w:author="Author">
        <w:r w:rsidR="00313A09" w:rsidRPr="000C0210" w:rsidDel="00DE543D">
          <w:rPr>
            <w:rFonts w:ascii="Times New Roman" w:hAnsi="Times New Roman" w:cs="Times New Roman"/>
            <w:sz w:val="24"/>
            <w:szCs w:val="24"/>
            <w:rPrChange w:id="252" w:author="Author">
              <w:rPr>
                <w:rFonts w:ascii="Times New Roman" w:hAnsi="Times New Roman" w:cs="Times New Roman"/>
                <w:sz w:val="24"/>
                <w:szCs w:val="24"/>
                <w:lang w:val="en-US"/>
              </w:rPr>
            </w:rPrChange>
          </w:rPr>
          <w:delText xml:space="preserve">endorsing </w:delText>
        </w:r>
      </w:del>
      <w:ins w:id="253" w:author="Author">
        <w:r w:rsidR="00DE543D" w:rsidRPr="000C0210">
          <w:rPr>
            <w:rFonts w:ascii="Times New Roman" w:hAnsi="Times New Roman" w:cs="Times New Roman"/>
            <w:sz w:val="24"/>
            <w:szCs w:val="24"/>
            <w:rPrChange w:id="254" w:author="Author">
              <w:rPr>
                <w:rFonts w:ascii="Times New Roman" w:hAnsi="Times New Roman" w:cs="Times New Roman"/>
                <w:sz w:val="24"/>
                <w:szCs w:val="24"/>
                <w:lang w:val="en-US"/>
              </w:rPr>
            </w:rPrChange>
          </w:rPr>
          <w:t xml:space="preserve">endorsed </w:t>
        </w:r>
      </w:ins>
      <w:r w:rsidR="00313A09" w:rsidRPr="000C0210">
        <w:rPr>
          <w:rFonts w:ascii="Times New Roman" w:hAnsi="Times New Roman" w:cs="Times New Roman"/>
          <w:sz w:val="24"/>
          <w:szCs w:val="24"/>
          <w:rPrChange w:id="255" w:author="Author">
            <w:rPr>
              <w:rFonts w:ascii="Times New Roman" w:hAnsi="Times New Roman" w:cs="Times New Roman"/>
              <w:sz w:val="24"/>
              <w:szCs w:val="24"/>
              <w:lang w:val="en-US"/>
            </w:rPr>
          </w:rPrChange>
        </w:rPr>
        <w:t xml:space="preserve">the individualizing foundations and conservative sermons </w:t>
      </w:r>
      <w:del w:id="256" w:author="Author">
        <w:r w:rsidR="00313A09" w:rsidRPr="000C0210" w:rsidDel="00DE543D">
          <w:rPr>
            <w:rFonts w:ascii="Times New Roman" w:hAnsi="Times New Roman" w:cs="Times New Roman"/>
            <w:sz w:val="24"/>
            <w:szCs w:val="24"/>
            <w:rPrChange w:id="257" w:author="Author">
              <w:rPr>
                <w:rFonts w:ascii="Times New Roman" w:hAnsi="Times New Roman" w:cs="Times New Roman"/>
                <w:sz w:val="24"/>
                <w:szCs w:val="24"/>
                <w:lang w:val="en-US"/>
              </w:rPr>
            </w:rPrChange>
          </w:rPr>
          <w:delText xml:space="preserve">endorsing </w:delText>
        </w:r>
      </w:del>
      <w:ins w:id="258" w:author="Author">
        <w:r w:rsidR="00DE543D" w:rsidRPr="000C0210">
          <w:rPr>
            <w:rFonts w:ascii="Times New Roman" w:hAnsi="Times New Roman" w:cs="Times New Roman"/>
            <w:sz w:val="24"/>
            <w:szCs w:val="24"/>
            <w:rPrChange w:id="259" w:author="Author">
              <w:rPr>
                <w:rFonts w:ascii="Times New Roman" w:hAnsi="Times New Roman" w:cs="Times New Roman"/>
                <w:sz w:val="24"/>
                <w:szCs w:val="24"/>
                <w:lang w:val="en-US"/>
              </w:rPr>
            </w:rPrChange>
          </w:rPr>
          <w:t xml:space="preserve">endorsed </w:t>
        </w:r>
      </w:ins>
      <w:r w:rsidR="00313A09" w:rsidRPr="000C0210">
        <w:rPr>
          <w:rFonts w:ascii="Times New Roman" w:hAnsi="Times New Roman" w:cs="Times New Roman"/>
          <w:sz w:val="24"/>
          <w:szCs w:val="24"/>
          <w:rPrChange w:id="260" w:author="Author">
            <w:rPr>
              <w:rFonts w:ascii="Times New Roman" w:hAnsi="Times New Roman" w:cs="Times New Roman"/>
              <w:sz w:val="24"/>
              <w:szCs w:val="24"/>
              <w:lang w:val="en-US"/>
            </w:rPr>
          </w:rPrChange>
        </w:rPr>
        <w:t>all five</w:t>
      </w:r>
      <w:r w:rsidR="005D4599" w:rsidRPr="000C0210">
        <w:rPr>
          <w:rFonts w:ascii="Times New Roman" w:hAnsi="Times New Roman" w:cs="Times New Roman"/>
          <w:sz w:val="24"/>
          <w:szCs w:val="24"/>
          <w:rPrChange w:id="261" w:author="Author">
            <w:rPr>
              <w:rFonts w:ascii="Times New Roman" w:hAnsi="Times New Roman" w:cs="Times New Roman"/>
              <w:sz w:val="24"/>
              <w:szCs w:val="24"/>
              <w:lang w:val="en-US"/>
            </w:rPr>
          </w:rPrChange>
        </w:rPr>
        <w:t xml:space="preserve"> moral foundations</w:t>
      </w:r>
      <w:r w:rsidR="00313A09" w:rsidRPr="000C0210">
        <w:rPr>
          <w:rFonts w:ascii="Times New Roman" w:hAnsi="Times New Roman" w:cs="Times New Roman"/>
          <w:sz w:val="24"/>
          <w:szCs w:val="24"/>
          <w:rPrChange w:id="262" w:author="Author">
            <w:rPr>
              <w:rFonts w:ascii="Times New Roman" w:hAnsi="Times New Roman" w:cs="Times New Roman"/>
              <w:sz w:val="24"/>
              <w:szCs w:val="24"/>
              <w:lang w:val="en-US"/>
            </w:rPr>
          </w:rPrChange>
        </w:rPr>
        <w:t>.</w:t>
      </w:r>
    </w:p>
    <w:p w14:paraId="12F397B9" w14:textId="77777777" w:rsidR="0091309D" w:rsidRPr="000C0210" w:rsidRDefault="0091309D" w:rsidP="0091309D">
      <w:pPr>
        <w:spacing w:after="0" w:line="480" w:lineRule="auto"/>
        <w:ind w:firstLine="720"/>
        <w:jc w:val="both"/>
        <w:rPr>
          <w:rFonts w:ascii="Times New Roman" w:hAnsi="Times New Roman" w:cs="Times New Roman"/>
          <w:sz w:val="24"/>
          <w:szCs w:val="24"/>
          <w:rPrChange w:id="263" w:author="Author">
            <w:rPr>
              <w:rFonts w:ascii="Times New Roman" w:hAnsi="Times New Roman" w:cs="Times New Roman"/>
              <w:sz w:val="24"/>
              <w:szCs w:val="24"/>
              <w:lang w:val="en-US"/>
            </w:rPr>
          </w:rPrChange>
        </w:rPr>
      </w:pPr>
    </w:p>
    <w:p w14:paraId="277D048E" w14:textId="17ABAD27" w:rsidR="008D235F" w:rsidRPr="000C0210" w:rsidRDefault="00B94BB3" w:rsidP="0091309D">
      <w:pPr>
        <w:spacing w:after="0" w:line="480" w:lineRule="auto"/>
        <w:jc w:val="both"/>
        <w:rPr>
          <w:rFonts w:ascii="Times New Roman" w:hAnsi="Times New Roman" w:cs="Times New Roman"/>
          <w:b/>
          <w:sz w:val="36"/>
          <w:szCs w:val="36"/>
          <w:rPrChange w:id="264" w:author="Author">
            <w:rPr>
              <w:rFonts w:ascii="Times New Roman" w:hAnsi="Times New Roman" w:cs="Times New Roman"/>
              <w:b/>
              <w:sz w:val="36"/>
              <w:szCs w:val="36"/>
              <w:lang w:val="en-US"/>
            </w:rPr>
          </w:rPrChange>
        </w:rPr>
      </w:pPr>
      <w:r w:rsidRPr="000C0210">
        <w:rPr>
          <w:rFonts w:ascii="Times New Roman" w:hAnsi="Times New Roman" w:cs="Times New Roman"/>
          <w:b/>
          <w:sz w:val="36"/>
          <w:szCs w:val="36"/>
          <w:rPrChange w:id="265" w:author="Author">
            <w:rPr>
              <w:rFonts w:ascii="Times New Roman" w:hAnsi="Times New Roman" w:cs="Times New Roman"/>
              <w:b/>
              <w:sz w:val="36"/>
              <w:szCs w:val="36"/>
              <w:lang w:val="en-US"/>
            </w:rPr>
          </w:rPrChange>
        </w:rPr>
        <w:t xml:space="preserve">Data Source </w:t>
      </w:r>
    </w:p>
    <w:p w14:paraId="16190E59" w14:textId="67CB7C48" w:rsidR="00313A09" w:rsidRPr="000C0210" w:rsidRDefault="00313A09" w:rsidP="0091309D">
      <w:pPr>
        <w:spacing w:after="0" w:line="480" w:lineRule="auto"/>
        <w:jc w:val="both"/>
        <w:rPr>
          <w:rFonts w:ascii="Times New Roman" w:hAnsi="Times New Roman" w:cs="Times New Roman"/>
          <w:sz w:val="24"/>
          <w:szCs w:val="24"/>
          <w:rPrChange w:id="266"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267" w:author="Author">
            <w:rPr>
              <w:rFonts w:ascii="Times New Roman" w:hAnsi="Times New Roman" w:cs="Times New Roman"/>
              <w:sz w:val="24"/>
              <w:szCs w:val="24"/>
              <w:lang w:val="en-US"/>
            </w:rPr>
          </w:rPrChange>
        </w:rPr>
        <w:t>In an era in which political divides appear to run deeper, news is obtained from more sources than ever, and perceptions of the truth seem to follow ideological lines</w:t>
      </w:r>
      <w:ins w:id="268" w:author="Author">
        <w:r w:rsidR="00DE543D" w:rsidRPr="000C0210">
          <w:rPr>
            <w:rFonts w:ascii="Times New Roman" w:hAnsi="Times New Roman" w:cs="Times New Roman"/>
            <w:sz w:val="24"/>
            <w:szCs w:val="24"/>
            <w:rPrChange w:id="269" w:author="Author">
              <w:rPr>
                <w:rFonts w:ascii="Times New Roman" w:hAnsi="Times New Roman" w:cs="Times New Roman"/>
                <w:sz w:val="24"/>
                <w:szCs w:val="24"/>
                <w:lang w:val="en-US"/>
              </w:rPr>
            </w:rPrChange>
          </w:rPr>
          <w:t>. Thus</w:t>
        </w:r>
      </w:ins>
      <w:r w:rsidRPr="000C0210">
        <w:rPr>
          <w:rFonts w:ascii="Times New Roman" w:hAnsi="Times New Roman" w:cs="Times New Roman"/>
          <w:sz w:val="24"/>
          <w:szCs w:val="24"/>
          <w:rPrChange w:id="270" w:author="Author">
            <w:rPr>
              <w:rFonts w:ascii="Times New Roman" w:hAnsi="Times New Roman" w:cs="Times New Roman"/>
              <w:sz w:val="24"/>
              <w:szCs w:val="24"/>
              <w:lang w:val="en-US"/>
            </w:rPr>
          </w:rPrChange>
        </w:rPr>
        <w:t xml:space="preserve">, it becomes </w:t>
      </w:r>
      <w:del w:id="271" w:author="Author">
        <w:r w:rsidRPr="000C0210" w:rsidDel="00DE543D">
          <w:rPr>
            <w:rFonts w:ascii="Times New Roman" w:hAnsi="Times New Roman" w:cs="Times New Roman"/>
            <w:sz w:val="24"/>
            <w:szCs w:val="24"/>
            <w:rPrChange w:id="272" w:author="Author">
              <w:rPr>
                <w:rFonts w:ascii="Times New Roman" w:hAnsi="Times New Roman" w:cs="Times New Roman"/>
                <w:sz w:val="24"/>
                <w:szCs w:val="24"/>
                <w:lang w:val="en-US"/>
              </w:rPr>
            </w:rPrChange>
          </w:rPr>
          <w:delText xml:space="preserve">incumbent </w:delText>
        </w:r>
      </w:del>
      <w:ins w:id="273" w:author="Author">
        <w:r w:rsidR="00DE543D" w:rsidRPr="000C0210">
          <w:rPr>
            <w:rFonts w:ascii="Times New Roman" w:hAnsi="Times New Roman" w:cs="Times New Roman"/>
            <w:sz w:val="24"/>
            <w:szCs w:val="24"/>
            <w:rPrChange w:id="274" w:author="Author">
              <w:rPr>
                <w:rFonts w:ascii="Times New Roman" w:hAnsi="Times New Roman" w:cs="Times New Roman"/>
                <w:sz w:val="24"/>
                <w:szCs w:val="24"/>
                <w:lang w:val="en-US"/>
              </w:rPr>
            </w:rPrChange>
          </w:rPr>
          <w:t xml:space="preserve">important </w:t>
        </w:r>
      </w:ins>
      <w:del w:id="275" w:author="Author">
        <w:r w:rsidRPr="000C0210" w:rsidDel="00DE543D">
          <w:rPr>
            <w:rFonts w:ascii="Times New Roman" w:hAnsi="Times New Roman" w:cs="Times New Roman"/>
            <w:sz w:val="24"/>
            <w:szCs w:val="24"/>
            <w:rPrChange w:id="276" w:author="Author">
              <w:rPr>
                <w:rFonts w:ascii="Times New Roman" w:hAnsi="Times New Roman" w:cs="Times New Roman"/>
                <w:sz w:val="24"/>
                <w:szCs w:val="24"/>
                <w:lang w:val="en-US"/>
              </w:rPr>
            </w:rPrChange>
          </w:rPr>
          <w:delText xml:space="preserve">upon </w:delText>
        </w:r>
      </w:del>
      <w:ins w:id="277" w:author="Author">
        <w:r w:rsidR="00DE543D" w:rsidRPr="000C0210">
          <w:rPr>
            <w:rFonts w:ascii="Times New Roman" w:hAnsi="Times New Roman" w:cs="Times New Roman"/>
            <w:sz w:val="24"/>
            <w:szCs w:val="24"/>
            <w:rPrChange w:id="278" w:author="Author">
              <w:rPr>
                <w:rFonts w:ascii="Times New Roman" w:hAnsi="Times New Roman" w:cs="Times New Roman"/>
                <w:sz w:val="24"/>
                <w:szCs w:val="24"/>
                <w:lang w:val="en-US"/>
              </w:rPr>
            </w:rPrChange>
          </w:rPr>
          <w:t xml:space="preserve">for </w:t>
        </w:r>
      </w:ins>
      <w:r w:rsidRPr="000C0210">
        <w:rPr>
          <w:rFonts w:ascii="Times New Roman" w:hAnsi="Times New Roman" w:cs="Times New Roman"/>
          <w:sz w:val="24"/>
          <w:szCs w:val="24"/>
          <w:rPrChange w:id="279" w:author="Author">
            <w:rPr>
              <w:rFonts w:ascii="Times New Roman" w:hAnsi="Times New Roman" w:cs="Times New Roman"/>
              <w:sz w:val="24"/>
              <w:szCs w:val="24"/>
              <w:lang w:val="en-US"/>
            </w:rPr>
          </w:rPrChange>
        </w:rPr>
        <w:t xml:space="preserve">the research community to discover and communicate the nature of the news </w:t>
      </w:r>
      <w:ins w:id="280" w:author="Author">
        <w:r w:rsidR="00DE543D" w:rsidRPr="000C0210">
          <w:rPr>
            <w:rFonts w:ascii="Times New Roman" w:hAnsi="Times New Roman" w:cs="Times New Roman"/>
            <w:sz w:val="24"/>
            <w:szCs w:val="24"/>
            <w:rPrChange w:id="281" w:author="Author">
              <w:rPr>
                <w:rFonts w:ascii="Times New Roman" w:hAnsi="Times New Roman" w:cs="Times New Roman"/>
                <w:sz w:val="24"/>
                <w:szCs w:val="24"/>
                <w:lang w:val="en-US"/>
              </w:rPr>
            </w:rPrChange>
          </w:rPr>
          <w:t xml:space="preserve">that </w:t>
        </w:r>
      </w:ins>
      <w:r w:rsidRPr="000C0210">
        <w:rPr>
          <w:rFonts w:ascii="Times New Roman" w:hAnsi="Times New Roman" w:cs="Times New Roman"/>
          <w:sz w:val="24"/>
          <w:szCs w:val="24"/>
          <w:rPrChange w:id="282" w:author="Author">
            <w:rPr>
              <w:rFonts w:ascii="Times New Roman" w:hAnsi="Times New Roman" w:cs="Times New Roman"/>
              <w:sz w:val="24"/>
              <w:szCs w:val="24"/>
              <w:lang w:val="en-US"/>
            </w:rPr>
          </w:rPrChange>
        </w:rPr>
        <w:t xml:space="preserve">people consume. The extraordinary nature of the current political landscape </w:t>
      </w:r>
      <w:ins w:id="283" w:author="Author">
        <w:r w:rsidR="00DE543D" w:rsidRPr="000C0210">
          <w:rPr>
            <w:rFonts w:ascii="Times New Roman" w:hAnsi="Times New Roman" w:cs="Times New Roman"/>
            <w:sz w:val="24"/>
            <w:szCs w:val="24"/>
            <w:rPrChange w:id="284" w:author="Author">
              <w:rPr>
                <w:rFonts w:ascii="Times New Roman" w:hAnsi="Times New Roman" w:cs="Times New Roman"/>
                <w:sz w:val="24"/>
                <w:szCs w:val="24"/>
                <w:lang w:val="en-US"/>
              </w:rPr>
            </w:rPrChange>
          </w:rPr>
          <w:t xml:space="preserve">in the US, </w:t>
        </w:r>
      </w:ins>
      <w:r w:rsidRPr="000C0210">
        <w:rPr>
          <w:rFonts w:ascii="Times New Roman" w:hAnsi="Times New Roman" w:cs="Times New Roman"/>
          <w:sz w:val="24"/>
          <w:szCs w:val="24"/>
          <w:rPrChange w:id="285" w:author="Author">
            <w:rPr>
              <w:rFonts w:ascii="Times New Roman" w:hAnsi="Times New Roman" w:cs="Times New Roman"/>
              <w:sz w:val="24"/>
              <w:szCs w:val="24"/>
              <w:lang w:val="en-US"/>
            </w:rPr>
          </w:rPrChange>
        </w:rPr>
        <w:t>and the vastly divergent political stances assumed by certain news outlets</w:t>
      </w:r>
      <w:ins w:id="286" w:author="Author">
        <w:r w:rsidR="00DE543D" w:rsidRPr="000C0210">
          <w:rPr>
            <w:rFonts w:ascii="Times New Roman" w:hAnsi="Times New Roman" w:cs="Times New Roman"/>
            <w:sz w:val="24"/>
            <w:szCs w:val="24"/>
            <w:rPrChange w:id="287" w:author="Author">
              <w:rPr>
                <w:rFonts w:ascii="Times New Roman" w:hAnsi="Times New Roman" w:cs="Times New Roman"/>
                <w:sz w:val="24"/>
                <w:szCs w:val="24"/>
                <w:lang w:val="en-US"/>
              </w:rPr>
            </w:rPrChange>
          </w:rPr>
          <w:t>,</w:t>
        </w:r>
      </w:ins>
      <w:r w:rsidRPr="000C0210">
        <w:rPr>
          <w:rFonts w:ascii="Times New Roman" w:hAnsi="Times New Roman" w:cs="Times New Roman"/>
          <w:sz w:val="24"/>
          <w:szCs w:val="24"/>
          <w:rPrChange w:id="288" w:author="Author">
            <w:rPr>
              <w:rFonts w:ascii="Times New Roman" w:hAnsi="Times New Roman" w:cs="Times New Roman"/>
              <w:sz w:val="24"/>
              <w:szCs w:val="24"/>
              <w:lang w:val="en-US"/>
            </w:rPr>
          </w:rPrChange>
        </w:rPr>
        <w:t xml:space="preserve"> drew the researchers to this project.</w:t>
      </w:r>
    </w:p>
    <w:p w14:paraId="2C88975B" w14:textId="138A1BC5" w:rsidR="008D235F" w:rsidRPr="000C0210" w:rsidRDefault="00FA705E" w:rsidP="0091309D">
      <w:pPr>
        <w:spacing w:after="0" w:line="480" w:lineRule="auto"/>
        <w:ind w:firstLine="720"/>
        <w:jc w:val="both"/>
        <w:rPr>
          <w:rFonts w:ascii="Times New Roman" w:hAnsi="Times New Roman" w:cs="Times New Roman"/>
          <w:sz w:val="24"/>
          <w:szCs w:val="24"/>
          <w:rPrChange w:id="289"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290" w:author="Author">
            <w:rPr>
              <w:rFonts w:ascii="Times New Roman" w:hAnsi="Times New Roman" w:cs="Times New Roman"/>
              <w:sz w:val="24"/>
              <w:szCs w:val="24"/>
              <w:lang w:val="en-US"/>
            </w:rPr>
          </w:rPrChange>
        </w:rPr>
        <w:t xml:space="preserve">For a period of several weeks, the researchers gathered text from four notable US news sources and compiled </w:t>
      </w:r>
      <w:r w:rsidR="0071307A" w:rsidRPr="000C0210">
        <w:rPr>
          <w:rFonts w:ascii="Times New Roman" w:hAnsi="Times New Roman" w:cs="Times New Roman"/>
          <w:sz w:val="24"/>
          <w:szCs w:val="24"/>
          <w:rPrChange w:id="291" w:author="Author">
            <w:rPr>
              <w:rFonts w:ascii="Times New Roman" w:hAnsi="Times New Roman" w:cs="Times New Roman"/>
              <w:sz w:val="24"/>
              <w:szCs w:val="24"/>
              <w:lang w:val="en-US"/>
            </w:rPr>
          </w:rPrChange>
        </w:rPr>
        <w:t xml:space="preserve">it into a dataset for further processing and analysis. The sources included in this research include: </w:t>
      </w:r>
      <w:r w:rsidR="0071307A" w:rsidRPr="000C0210">
        <w:rPr>
          <w:rFonts w:ascii="Times New Roman" w:hAnsi="Times New Roman" w:cs="Times New Roman"/>
          <w:i/>
          <w:sz w:val="24"/>
          <w:szCs w:val="24"/>
          <w:rPrChange w:id="292" w:author="Author">
            <w:rPr>
              <w:rFonts w:ascii="Times New Roman" w:hAnsi="Times New Roman" w:cs="Times New Roman"/>
              <w:i/>
              <w:sz w:val="24"/>
              <w:szCs w:val="24"/>
              <w:lang w:val="en-US"/>
            </w:rPr>
          </w:rPrChange>
        </w:rPr>
        <w:t>The New York Times</w:t>
      </w:r>
      <w:r w:rsidR="0071307A" w:rsidRPr="000C0210">
        <w:rPr>
          <w:rFonts w:ascii="Times New Roman" w:hAnsi="Times New Roman" w:cs="Times New Roman"/>
          <w:sz w:val="24"/>
          <w:szCs w:val="24"/>
          <w:rPrChange w:id="293" w:author="Author">
            <w:rPr>
              <w:rFonts w:ascii="Times New Roman" w:hAnsi="Times New Roman" w:cs="Times New Roman"/>
              <w:sz w:val="24"/>
              <w:szCs w:val="24"/>
              <w:lang w:val="en-US"/>
            </w:rPr>
          </w:rPrChange>
        </w:rPr>
        <w:t xml:space="preserve">, </w:t>
      </w:r>
      <w:r w:rsidR="0071307A" w:rsidRPr="000C0210">
        <w:rPr>
          <w:rFonts w:ascii="Times New Roman" w:hAnsi="Times New Roman" w:cs="Times New Roman"/>
          <w:i/>
          <w:sz w:val="24"/>
          <w:szCs w:val="24"/>
          <w:rPrChange w:id="294" w:author="Author">
            <w:rPr>
              <w:rFonts w:ascii="Times New Roman" w:hAnsi="Times New Roman" w:cs="Times New Roman"/>
              <w:i/>
              <w:sz w:val="24"/>
              <w:szCs w:val="24"/>
              <w:lang w:val="en-US"/>
            </w:rPr>
          </w:rPrChange>
        </w:rPr>
        <w:t>National Public Radio (NPR)</w:t>
      </w:r>
      <w:r w:rsidR="0071307A" w:rsidRPr="000C0210">
        <w:rPr>
          <w:rFonts w:ascii="Times New Roman" w:hAnsi="Times New Roman" w:cs="Times New Roman"/>
          <w:sz w:val="24"/>
          <w:szCs w:val="24"/>
          <w:rPrChange w:id="295" w:author="Author">
            <w:rPr>
              <w:rFonts w:ascii="Times New Roman" w:hAnsi="Times New Roman" w:cs="Times New Roman"/>
              <w:sz w:val="24"/>
              <w:szCs w:val="24"/>
              <w:lang w:val="en-US"/>
            </w:rPr>
          </w:rPrChange>
        </w:rPr>
        <w:t xml:space="preserve">, </w:t>
      </w:r>
      <w:r w:rsidR="0071307A" w:rsidRPr="000C0210">
        <w:rPr>
          <w:rFonts w:ascii="Times New Roman" w:hAnsi="Times New Roman" w:cs="Times New Roman"/>
          <w:i/>
          <w:sz w:val="24"/>
          <w:szCs w:val="24"/>
          <w:rPrChange w:id="296" w:author="Author">
            <w:rPr>
              <w:rFonts w:ascii="Times New Roman" w:hAnsi="Times New Roman" w:cs="Times New Roman"/>
              <w:i/>
              <w:sz w:val="24"/>
              <w:szCs w:val="24"/>
              <w:lang w:val="en-US"/>
            </w:rPr>
          </w:rPrChange>
        </w:rPr>
        <w:t>Fox News</w:t>
      </w:r>
      <w:r w:rsidR="0071307A" w:rsidRPr="000C0210">
        <w:rPr>
          <w:rFonts w:ascii="Times New Roman" w:hAnsi="Times New Roman" w:cs="Times New Roman"/>
          <w:sz w:val="24"/>
          <w:szCs w:val="24"/>
          <w:rPrChange w:id="297" w:author="Author">
            <w:rPr>
              <w:rFonts w:ascii="Times New Roman" w:hAnsi="Times New Roman" w:cs="Times New Roman"/>
              <w:sz w:val="24"/>
              <w:szCs w:val="24"/>
              <w:lang w:val="en-US"/>
            </w:rPr>
          </w:rPrChange>
        </w:rPr>
        <w:t xml:space="preserve">, and </w:t>
      </w:r>
      <w:proofErr w:type="spellStart"/>
      <w:r w:rsidR="0071307A" w:rsidRPr="000C0210">
        <w:rPr>
          <w:rFonts w:ascii="Times New Roman" w:hAnsi="Times New Roman" w:cs="Times New Roman"/>
          <w:i/>
          <w:sz w:val="24"/>
          <w:szCs w:val="24"/>
          <w:rPrChange w:id="298" w:author="Author">
            <w:rPr>
              <w:rFonts w:ascii="Times New Roman" w:hAnsi="Times New Roman" w:cs="Times New Roman"/>
              <w:i/>
              <w:sz w:val="24"/>
              <w:szCs w:val="24"/>
              <w:lang w:val="en-US"/>
            </w:rPr>
          </w:rPrChange>
        </w:rPr>
        <w:t>Breitbart</w:t>
      </w:r>
      <w:proofErr w:type="spellEnd"/>
      <w:r w:rsidR="0071307A" w:rsidRPr="000C0210">
        <w:rPr>
          <w:rFonts w:ascii="Times New Roman" w:hAnsi="Times New Roman" w:cs="Times New Roman"/>
          <w:sz w:val="24"/>
          <w:szCs w:val="24"/>
          <w:rPrChange w:id="299" w:author="Author">
            <w:rPr>
              <w:rFonts w:ascii="Times New Roman" w:hAnsi="Times New Roman" w:cs="Times New Roman"/>
              <w:sz w:val="24"/>
              <w:szCs w:val="24"/>
              <w:lang w:val="en-US"/>
            </w:rPr>
          </w:rPrChange>
        </w:rPr>
        <w:t xml:space="preserve">. The researchers decided to </w:t>
      </w:r>
      <w:del w:id="300" w:author="Author">
        <w:r w:rsidR="0071307A" w:rsidRPr="000C0210" w:rsidDel="003D7171">
          <w:rPr>
            <w:rFonts w:ascii="Times New Roman" w:hAnsi="Times New Roman" w:cs="Times New Roman"/>
            <w:sz w:val="24"/>
            <w:szCs w:val="24"/>
            <w:rPrChange w:id="301" w:author="Author">
              <w:rPr>
                <w:rFonts w:ascii="Times New Roman" w:hAnsi="Times New Roman" w:cs="Times New Roman"/>
                <w:sz w:val="24"/>
                <w:szCs w:val="24"/>
                <w:lang w:val="en-US"/>
              </w:rPr>
            </w:rPrChange>
          </w:rPr>
          <w:delText>analyze</w:delText>
        </w:r>
      </w:del>
      <w:ins w:id="302" w:author="Author">
        <w:r w:rsidR="003D7171" w:rsidRPr="003D7171">
          <w:rPr>
            <w:rFonts w:ascii="Times New Roman" w:hAnsi="Times New Roman" w:cs="Times New Roman"/>
            <w:sz w:val="24"/>
            <w:szCs w:val="24"/>
          </w:rPr>
          <w:t>analyse</w:t>
        </w:r>
      </w:ins>
      <w:r w:rsidR="0071307A" w:rsidRPr="000C0210">
        <w:rPr>
          <w:rFonts w:ascii="Times New Roman" w:hAnsi="Times New Roman" w:cs="Times New Roman"/>
          <w:sz w:val="24"/>
          <w:szCs w:val="24"/>
          <w:rPrChange w:id="303" w:author="Author">
            <w:rPr>
              <w:rFonts w:ascii="Times New Roman" w:hAnsi="Times New Roman" w:cs="Times New Roman"/>
              <w:sz w:val="24"/>
              <w:szCs w:val="24"/>
              <w:lang w:val="en-US"/>
            </w:rPr>
          </w:rPrChange>
        </w:rPr>
        <w:t xml:space="preserve"> these sources owing to their widespread recognition among the general American public as well as the fact th</w:t>
      </w:r>
      <w:ins w:id="304" w:author="Author">
        <w:r w:rsidR="00DE543D" w:rsidRPr="000C0210">
          <w:rPr>
            <w:rFonts w:ascii="Times New Roman" w:hAnsi="Times New Roman" w:cs="Times New Roman"/>
            <w:sz w:val="24"/>
            <w:szCs w:val="24"/>
            <w:rPrChange w:id="305" w:author="Author">
              <w:rPr>
                <w:rFonts w:ascii="Times New Roman" w:hAnsi="Times New Roman" w:cs="Times New Roman"/>
                <w:sz w:val="24"/>
                <w:szCs w:val="24"/>
                <w:lang w:val="en-US"/>
              </w:rPr>
            </w:rPrChange>
          </w:rPr>
          <w:t>at th</w:t>
        </w:r>
      </w:ins>
      <w:r w:rsidR="0071307A" w:rsidRPr="000C0210">
        <w:rPr>
          <w:rFonts w:ascii="Times New Roman" w:hAnsi="Times New Roman" w:cs="Times New Roman"/>
          <w:sz w:val="24"/>
          <w:szCs w:val="24"/>
          <w:rPrChange w:id="306" w:author="Author">
            <w:rPr>
              <w:rFonts w:ascii="Times New Roman" w:hAnsi="Times New Roman" w:cs="Times New Roman"/>
              <w:sz w:val="24"/>
              <w:szCs w:val="24"/>
              <w:lang w:val="en-US"/>
            </w:rPr>
          </w:rPrChange>
        </w:rPr>
        <w:t xml:space="preserve">ey are easy to categorize in accordance with perceived political lean. </w:t>
      </w:r>
      <w:commentRangeStart w:id="307"/>
      <w:r w:rsidR="0071307A" w:rsidRPr="000C0210">
        <w:rPr>
          <w:rFonts w:ascii="Times New Roman" w:hAnsi="Times New Roman" w:cs="Times New Roman"/>
          <w:sz w:val="24"/>
          <w:szCs w:val="24"/>
          <w:rPrChange w:id="308" w:author="Author">
            <w:rPr>
              <w:rFonts w:ascii="Times New Roman" w:hAnsi="Times New Roman" w:cs="Times New Roman"/>
              <w:sz w:val="24"/>
              <w:szCs w:val="24"/>
              <w:lang w:val="en-US"/>
            </w:rPr>
          </w:rPrChange>
        </w:rPr>
        <w:t>According to popular belief,</w:t>
      </w:r>
      <w:commentRangeEnd w:id="307"/>
      <w:r w:rsidR="00DE543D" w:rsidRPr="003D7171">
        <w:rPr>
          <w:rStyle w:val="CommentReference"/>
        </w:rPr>
        <w:commentReference w:id="307"/>
      </w:r>
      <w:r w:rsidR="0071307A" w:rsidRPr="000C0210">
        <w:rPr>
          <w:rFonts w:ascii="Times New Roman" w:hAnsi="Times New Roman" w:cs="Times New Roman"/>
          <w:sz w:val="24"/>
          <w:szCs w:val="24"/>
          <w:rPrChange w:id="309" w:author="Author">
            <w:rPr>
              <w:rFonts w:ascii="Times New Roman" w:hAnsi="Times New Roman" w:cs="Times New Roman"/>
              <w:sz w:val="24"/>
              <w:szCs w:val="24"/>
              <w:lang w:val="en-US"/>
            </w:rPr>
          </w:rPrChange>
        </w:rPr>
        <w:t xml:space="preserve"> </w:t>
      </w:r>
      <w:r w:rsidR="0071307A" w:rsidRPr="000C0210">
        <w:rPr>
          <w:rFonts w:ascii="Times New Roman" w:hAnsi="Times New Roman" w:cs="Times New Roman"/>
          <w:i/>
          <w:sz w:val="24"/>
          <w:szCs w:val="24"/>
          <w:rPrChange w:id="310" w:author="Author">
            <w:rPr>
              <w:rFonts w:ascii="Times New Roman" w:hAnsi="Times New Roman" w:cs="Times New Roman"/>
              <w:i/>
              <w:sz w:val="24"/>
              <w:szCs w:val="24"/>
              <w:lang w:val="en-US"/>
            </w:rPr>
          </w:rPrChange>
        </w:rPr>
        <w:t>The New York Times</w:t>
      </w:r>
      <w:r w:rsidR="0071307A" w:rsidRPr="000C0210">
        <w:rPr>
          <w:rFonts w:ascii="Times New Roman" w:hAnsi="Times New Roman" w:cs="Times New Roman"/>
          <w:sz w:val="24"/>
          <w:szCs w:val="24"/>
          <w:rPrChange w:id="311" w:author="Author">
            <w:rPr>
              <w:rFonts w:ascii="Times New Roman" w:hAnsi="Times New Roman" w:cs="Times New Roman"/>
              <w:sz w:val="24"/>
              <w:szCs w:val="24"/>
              <w:lang w:val="en-US"/>
            </w:rPr>
          </w:rPrChange>
        </w:rPr>
        <w:t xml:space="preserve"> and </w:t>
      </w:r>
      <w:r w:rsidR="0071307A" w:rsidRPr="000C0210">
        <w:rPr>
          <w:rFonts w:ascii="Times New Roman" w:hAnsi="Times New Roman" w:cs="Times New Roman"/>
          <w:i/>
          <w:sz w:val="24"/>
          <w:szCs w:val="24"/>
          <w:rPrChange w:id="312" w:author="Author">
            <w:rPr>
              <w:rFonts w:ascii="Times New Roman" w:hAnsi="Times New Roman" w:cs="Times New Roman"/>
              <w:i/>
              <w:sz w:val="24"/>
              <w:szCs w:val="24"/>
              <w:lang w:val="en-US"/>
            </w:rPr>
          </w:rPrChange>
        </w:rPr>
        <w:t>NPR</w:t>
      </w:r>
      <w:r w:rsidR="0071307A" w:rsidRPr="000C0210">
        <w:rPr>
          <w:rFonts w:ascii="Times New Roman" w:hAnsi="Times New Roman" w:cs="Times New Roman"/>
          <w:sz w:val="24"/>
          <w:szCs w:val="24"/>
          <w:rPrChange w:id="313" w:author="Author">
            <w:rPr>
              <w:rFonts w:ascii="Times New Roman" w:hAnsi="Times New Roman" w:cs="Times New Roman"/>
              <w:sz w:val="24"/>
              <w:szCs w:val="24"/>
              <w:lang w:val="en-US"/>
            </w:rPr>
          </w:rPrChange>
        </w:rPr>
        <w:t xml:space="preserve"> are often perceived as more liberal leaning, while </w:t>
      </w:r>
      <w:r w:rsidR="0071307A" w:rsidRPr="000C0210">
        <w:rPr>
          <w:rFonts w:ascii="Times New Roman" w:hAnsi="Times New Roman" w:cs="Times New Roman"/>
          <w:i/>
          <w:sz w:val="24"/>
          <w:szCs w:val="24"/>
          <w:rPrChange w:id="314" w:author="Author">
            <w:rPr>
              <w:rFonts w:ascii="Times New Roman" w:hAnsi="Times New Roman" w:cs="Times New Roman"/>
              <w:i/>
              <w:sz w:val="24"/>
              <w:szCs w:val="24"/>
              <w:lang w:val="en-US"/>
            </w:rPr>
          </w:rPrChange>
        </w:rPr>
        <w:t>Fox News</w:t>
      </w:r>
      <w:r w:rsidR="0071307A" w:rsidRPr="000C0210">
        <w:rPr>
          <w:rFonts w:ascii="Times New Roman" w:hAnsi="Times New Roman" w:cs="Times New Roman"/>
          <w:sz w:val="24"/>
          <w:szCs w:val="24"/>
          <w:rPrChange w:id="315" w:author="Author">
            <w:rPr>
              <w:rFonts w:ascii="Times New Roman" w:hAnsi="Times New Roman" w:cs="Times New Roman"/>
              <w:sz w:val="24"/>
              <w:szCs w:val="24"/>
              <w:lang w:val="en-US"/>
            </w:rPr>
          </w:rPrChange>
        </w:rPr>
        <w:t xml:space="preserve"> and </w:t>
      </w:r>
      <w:proofErr w:type="spellStart"/>
      <w:r w:rsidR="0071307A" w:rsidRPr="000C0210">
        <w:rPr>
          <w:rFonts w:ascii="Times New Roman" w:hAnsi="Times New Roman" w:cs="Times New Roman"/>
          <w:i/>
          <w:sz w:val="24"/>
          <w:szCs w:val="24"/>
          <w:rPrChange w:id="316" w:author="Author">
            <w:rPr>
              <w:rFonts w:ascii="Times New Roman" w:hAnsi="Times New Roman" w:cs="Times New Roman"/>
              <w:i/>
              <w:sz w:val="24"/>
              <w:szCs w:val="24"/>
              <w:lang w:val="en-US"/>
            </w:rPr>
          </w:rPrChange>
        </w:rPr>
        <w:t>Breitbart</w:t>
      </w:r>
      <w:proofErr w:type="spellEnd"/>
      <w:r w:rsidR="0071307A" w:rsidRPr="000C0210">
        <w:rPr>
          <w:rFonts w:ascii="Times New Roman" w:hAnsi="Times New Roman" w:cs="Times New Roman"/>
          <w:sz w:val="24"/>
          <w:szCs w:val="24"/>
          <w:rPrChange w:id="317" w:author="Author">
            <w:rPr>
              <w:rFonts w:ascii="Times New Roman" w:hAnsi="Times New Roman" w:cs="Times New Roman"/>
              <w:sz w:val="24"/>
              <w:szCs w:val="24"/>
              <w:lang w:val="en-US"/>
            </w:rPr>
          </w:rPrChange>
        </w:rPr>
        <w:t xml:space="preserve"> </w:t>
      </w:r>
      <w:del w:id="318" w:author="Author">
        <w:r w:rsidR="0071307A" w:rsidRPr="000C0210" w:rsidDel="00205D41">
          <w:rPr>
            <w:rFonts w:ascii="Times New Roman" w:hAnsi="Times New Roman" w:cs="Times New Roman"/>
            <w:sz w:val="24"/>
            <w:szCs w:val="24"/>
            <w:rPrChange w:id="319" w:author="Author">
              <w:rPr>
                <w:rFonts w:ascii="Times New Roman" w:hAnsi="Times New Roman" w:cs="Times New Roman"/>
                <w:sz w:val="24"/>
                <w:szCs w:val="24"/>
                <w:lang w:val="en-US"/>
              </w:rPr>
            </w:rPrChange>
          </w:rPr>
          <w:delText xml:space="preserve">lean </w:delText>
        </w:r>
      </w:del>
      <w:ins w:id="320" w:author="Author">
        <w:r w:rsidR="00205D41" w:rsidRPr="000C0210">
          <w:rPr>
            <w:rFonts w:ascii="Times New Roman" w:hAnsi="Times New Roman" w:cs="Times New Roman"/>
            <w:sz w:val="24"/>
            <w:szCs w:val="24"/>
            <w:rPrChange w:id="321" w:author="Author">
              <w:rPr>
                <w:rFonts w:ascii="Times New Roman" w:hAnsi="Times New Roman" w:cs="Times New Roman"/>
                <w:sz w:val="24"/>
                <w:szCs w:val="24"/>
                <w:lang w:val="en-US"/>
              </w:rPr>
            </w:rPrChange>
          </w:rPr>
          <w:t xml:space="preserve">are likely seen as being </w:t>
        </w:r>
      </w:ins>
      <w:r w:rsidR="0071307A" w:rsidRPr="000C0210">
        <w:rPr>
          <w:rFonts w:ascii="Times New Roman" w:hAnsi="Times New Roman" w:cs="Times New Roman"/>
          <w:sz w:val="24"/>
          <w:szCs w:val="24"/>
          <w:rPrChange w:id="322" w:author="Author">
            <w:rPr>
              <w:rFonts w:ascii="Times New Roman" w:hAnsi="Times New Roman" w:cs="Times New Roman"/>
              <w:sz w:val="24"/>
              <w:szCs w:val="24"/>
              <w:lang w:val="en-US"/>
            </w:rPr>
          </w:rPrChange>
        </w:rPr>
        <w:t xml:space="preserve">more conservative. The researchers specifically scraped political news coverage and commentary, as more general or human-interest stories were believed to lack the moral perspectives of </w:t>
      </w:r>
      <w:commentRangeStart w:id="323"/>
      <w:r w:rsidR="0071307A" w:rsidRPr="000C0210">
        <w:rPr>
          <w:rFonts w:ascii="Times New Roman" w:hAnsi="Times New Roman" w:cs="Times New Roman"/>
          <w:sz w:val="24"/>
          <w:szCs w:val="24"/>
          <w:rPrChange w:id="324" w:author="Author">
            <w:rPr>
              <w:rFonts w:ascii="Times New Roman" w:hAnsi="Times New Roman" w:cs="Times New Roman"/>
              <w:sz w:val="24"/>
              <w:szCs w:val="24"/>
              <w:lang w:val="en-US"/>
            </w:rPr>
          </w:rPrChange>
        </w:rPr>
        <w:t>interest</w:t>
      </w:r>
      <w:commentRangeEnd w:id="323"/>
      <w:r w:rsidR="00205D41" w:rsidRPr="003D7171">
        <w:rPr>
          <w:rStyle w:val="CommentReference"/>
        </w:rPr>
        <w:commentReference w:id="323"/>
      </w:r>
      <w:r w:rsidR="0071307A" w:rsidRPr="000C0210">
        <w:rPr>
          <w:rFonts w:ascii="Times New Roman" w:hAnsi="Times New Roman" w:cs="Times New Roman"/>
          <w:sz w:val="24"/>
          <w:szCs w:val="24"/>
          <w:rPrChange w:id="325" w:author="Author">
            <w:rPr>
              <w:rFonts w:ascii="Times New Roman" w:hAnsi="Times New Roman" w:cs="Times New Roman"/>
              <w:sz w:val="24"/>
              <w:szCs w:val="24"/>
              <w:lang w:val="en-US"/>
            </w:rPr>
          </w:rPrChange>
        </w:rPr>
        <w:t>.</w:t>
      </w:r>
    </w:p>
    <w:p w14:paraId="26104BE1" w14:textId="77777777" w:rsidR="0091309D" w:rsidRPr="000C0210" w:rsidRDefault="0091309D" w:rsidP="0091309D">
      <w:pPr>
        <w:spacing w:after="0" w:line="480" w:lineRule="auto"/>
        <w:ind w:firstLine="720"/>
        <w:jc w:val="both"/>
        <w:rPr>
          <w:rFonts w:ascii="Times New Roman" w:hAnsi="Times New Roman" w:cs="Times New Roman"/>
          <w:sz w:val="24"/>
          <w:szCs w:val="24"/>
          <w:rPrChange w:id="326" w:author="Author">
            <w:rPr>
              <w:rFonts w:ascii="Times New Roman" w:hAnsi="Times New Roman" w:cs="Times New Roman"/>
              <w:sz w:val="24"/>
              <w:szCs w:val="24"/>
              <w:lang w:val="en-US"/>
            </w:rPr>
          </w:rPrChange>
        </w:rPr>
      </w:pPr>
    </w:p>
    <w:p w14:paraId="2039085E" w14:textId="760C745A" w:rsidR="008D235F" w:rsidRPr="000C0210" w:rsidRDefault="008D235F" w:rsidP="0091309D">
      <w:pPr>
        <w:spacing w:after="0" w:line="480" w:lineRule="auto"/>
        <w:jc w:val="both"/>
        <w:rPr>
          <w:rFonts w:ascii="Times New Roman" w:hAnsi="Times New Roman" w:cs="Times New Roman"/>
          <w:b/>
          <w:sz w:val="36"/>
          <w:szCs w:val="36"/>
          <w:rPrChange w:id="327" w:author="Author">
            <w:rPr>
              <w:rFonts w:ascii="Times New Roman" w:hAnsi="Times New Roman" w:cs="Times New Roman"/>
              <w:b/>
              <w:sz w:val="36"/>
              <w:szCs w:val="36"/>
              <w:lang w:val="en-US"/>
            </w:rPr>
          </w:rPrChange>
        </w:rPr>
      </w:pPr>
      <w:r w:rsidRPr="000C0210">
        <w:rPr>
          <w:rFonts w:ascii="Times New Roman" w:hAnsi="Times New Roman" w:cs="Times New Roman"/>
          <w:b/>
          <w:sz w:val="36"/>
          <w:szCs w:val="36"/>
          <w:rPrChange w:id="328" w:author="Author">
            <w:rPr>
              <w:rFonts w:ascii="Times New Roman" w:hAnsi="Times New Roman" w:cs="Times New Roman"/>
              <w:b/>
              <w:sz w:val="36"/>
              <w:szCs w:val="36"/>
              <w:lang w:val="en-US"/>
            </w:rPr>
          </w:rPrChange>
        </w:rPr>
        <w:t>Analysis</w:t>
      </w:r>
    </w:p>
    <w:p w14:paraId="10AA7611" w14:textId="4DDF457E" w:rsidR="00CB5396" w:rsidRPr="000C0210" w:rsidRDefault="00CB5396" w:rsidP="0091309D">
      <w:pPr>
        <w:spacing w:after="0" w:line="480" w:lineRule="auto"/>
        <w:jc w:val="both"/>
        <w:rPr>
          <w:rFonts w:ascii="Times New Roman" w:hAnsi="Times New Roman" w:cs="Times New Roman"/>
          <w:b/>
          <w:sz w:val="36"/>
          <w:szCs w:val="36"/>
          <w:rPrChange w:id="329" w:author="Author">
            <w:rPr>
              <w:rFonts w:ascii="Times New Roman" w:hAnsi="Times New Roman" w:cs="Times New Roman"/>
              <w:b/>
              <w:sz w:val="36"/>
              <w:szCs w:val="36"/>
              <w:lang w:val="en-US"/>
            </w:rPr>
          </w:rPrChange>
        </w:rPr>
      </w:pPr>
      <w:r w:rsidRPr="000C0210">
        <w:rPr>
          <w:rFonts w:ascii="Times New Roman" w:hAnsi="Times New Roman" w:cs="Times New Roman"/>
          <w:b/>
          <w:sz w:val="36"/>
          <w:szCs w:val="36"/>
          <w:rPrChange w:id="330" w:author="Author">
            <w:rPr>
              <w:rFonts w:ascii="Times New Roman" w:hAnsi="Times New Roman" w:cs="Times New Roman"/>
              <w:b/>
              <w:sz w:val="36"/>
              <w:szCs w:val="36"/>
              <w:lang w:val="en-US"/>
            </w:rPr>
          </w:rPrChange>
        </w:rPr>
        <w:t>Word Frequency Analysis</w:t>
      </w:r>
    </w:p>
    <w:p w14:paraId="5B46DCFE" w14:textId="12A23A52" w:rsidR="002C6980" w:rsidRPr="000C0210" w:rsidRDefault="002C6980" w:rsidP="0091309D">
      <w:pPr>
        <w:spacing w:after="0" w:line="480" w:lineRule="auto"/>
        <w:jc w:val="both"/>
        <w:rPr>
          <w:rFonts w:ascii="Times New Roman" w:hAnsi="Times New Roman" w:cs="Times New Roman"/>
          <w:b/>
          <w:sz w:val="28"/>
          <w:szCs w:val="28"/>
          <w:rPrChange w:id="331" w:author="Author">
            <w:rPr>
              <w:rFonts w:ascii="Times New Roman" w:hAnsi="Times New Roman" w:cs="Times New Roman"/>
              <w:b/>
              <w:sz w:val="28"/>
              <w:szCs w:val="28"/>
              <w:lang w:val="en-US"/>
            </w:rPr>
          </w:rPrChange>
        </w:rPr>
      </w:pPr>
      <w:r w:rsidRPr="000C0210">
        <w:rPr>
          <w:rFonts w:ascii="Times New Roman" w:hAnsi="Times New Roman" w:cs="Times New Roman"/>
          <w:b/>
          <w:sz w:val="28"/>
          <w:szCs w:val="28"/>
          <w:rPrChange w:id="332" w:author="Author">
            <w:rPr>
              <w:rFonts w:ascii="Times New Roman" w:hAnsi="Times New Roman" w:cs="Times New Roman"/>
              <w:b/>
              <w:sz w:val="28"/>
              <w:szCs w:val="28"/>
              <w:lang w:val="en-US"/>
            </w:rPr>
          </w:rPrChange>
        </w:rPr>
        <w:t xml:space="preserve">Stage 1: Data Collection </w:t>
      </w:r>
    </w:p>
    <w:p w14:paraId="4E5F2D8C" w14:textId="347D268F" w:rsidR="008D235F" w:rsidRPr="000C0210" w:rsidRDefault="001E0123" w:rsidP="0091309D">
      <w:pPr>
        <w:spacing w:after="0" w:line="480" w:lineRule="auto"/>
        <w:jc w:val="both"/>
        <w:rPr>
          <w:rFonts w:ascii="Times New Roman" w:hAnsi="Times New Roman" w:cs="Times New Roman"/>
          <w:sz w:val="24"/>
          <w:szCs w:val="24"/>
          <w:rPrChange w:id="333"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334" w:author="Author">
            <w:rPr>
              <w:rFonts w:ascii="Times New Roman" w:hAnsi="Times New Roman" w:cs="Times New Roman"/>
              <w:sz w:val="24"/>
              <w:szCs w:val="24"/>
              <w:lang w:val="en-US"/>
            </w:rPr>
          </w:rPrChange>
        </w:rPr>
        <w:lastRenderedPageBreak/>
        <w:t>A key component</w:t>
      </w:r>
      <w:r w:rsidR="005D4599" w:rsidRPr="000C0210">
        <w:rPr>
          <w:rFonts w:ascii="Times New Roman" w:hAnsi="Times New Roman" w:cs="Times New Roman"/>
          <w:sz w:val="24"/>
          <w:szCs w:val="24"/>
          <w:rPrChange w:id="335" w:author="Author">
            <w:rPr>
              <w:rFonts w:ascii="Times New Roman" w:hAnsi="Times New Roman" w:cs="Times New Roman"/>
              <w:sz w:val="24"/>
              <w:szCs w:val="24"/>
              <w:lang w:val="en-US"/>
            </w:rPr>
          </w:rPrChange>
        </w:rPr>
        <w:t xml:space="preserve"> to understanding the way human</w:t>
      </w:r>
      <w:r w:rsidRPr="000C0210">
        <w:rPr>
          <w:rFonts w:ascii="Times New Roman" w:hAnsi="Times New Roman" w:cs="Times New Roman"/>
          <w:sz w:val="24"/>
          <w:szCs w:val="24"/>
          <w:rPrChange w:id="336" w:author="Author">
            <w:rPr>
              <w:rFonts w:ascii="Times New Roman" w:hAnsi="Times New Roman" w:cs="Times New Roman"/>
              <w:sz w:val="24"/>
              <w:szCs w:val="24"/>
              <w:lang w:val="en-US"/>
            </w:rPr>
          </w:rPrChange>
        </w:rPr>
        <w:t>s talk to each other is collecting samples of discourse or large amounts of text. Our research hypothesis focused on how people writing for specific political audiences</w:t>
      </w:r>
      <w:r w:rsidR="00EB0A01" w:rsidRPr="000C0210">
        <w:rPr>
          <w:rFonts w:ascii="Times New Roman" w:hAnsi="Times New Roman" w:cs="Times New Roman"/>
          <w:sz w:val="24"/>
          <w:szCs w:val="24"/>
          <w:rPrChange w:id="337" w:author="Author">
            <w:rPr>
              <w:rFonts w:ascii="Times New Roman" w:hAnsi="Times New Roman" w:cs="Times New Roman"/>
              <w:sz w:val="24"/>
              <w:szCs w:val="24"/>
              <w:lang w:val="en-US"/>
            </w:rPr>
          </w:rPrChange>
        </w:rPr>
        <w:t xml:space="preserve"> would alter their language to fit within the moral foundations that those audiences should want to read about. Therefore, we picked four well</w:t>
      </w:r>
      <w:del w:id="338" w:author="Author">
        <w:r w:rsidR="00EB0A01" w:rsidRPr="000C0210" w:rsidDel="009A6300">
          <w:rPr>
            <w:rFonts w:ascii="Times New Roman" w:hAnsi="Times New Roman" w:cs="Times New Roman"/>
            <w:sz w:val="24"/>
            <w:szCs w:val="24"/>
            <w:rPrChange w:id="339" w:author="Author">
              <w:rPr>
                <w:rFonts w:ascii="Times New Roman" w:hAnsi="Times New Roman" w:cs="Times New Roman"/>
                <w:sz w:val="24"/>
                <w:szCs w:val="24"/>
                <w:lang w:val="en-US"/>
              </w:rPr>
            </w:rPrChange>
          </w:rPr>
          <w:delText xml:space="preserve"> </w:delText>
        </w:r>
      </w:del>
      <w:ins w:id="340" w:author="Author">
        <w:r w:rsidR="009A6300" w:rsidRPr="000C0210">
          <w:rPr>
            <w:rFonts w:ascii="Times New Roman" w:hAnsi="Times New Roman" w:cs="Times New Roman"/>
            <w:sz w:val="24"/>
            <w:szCs w:val="24"/>
            <w:rPrChange w:id="341" w:author="Author">
              <w:rPr>
                <w:rFonts w:ascii="Times New Roman" w:hAnsi="Times New Roman" w:cs="Times New Roman"/>
                <w:sz w:val="24"/>
                <w:szCs w:val="24"/>
                <w:lang w:val="en-US"/>
              </w:rPr>
            </w:rPrChange>
          </w:rPr>
          <w:t>-</w:t>
        </w:r>
      </w:ins>
      <w:r w:rsidR="00EB0A01" w:rsidRPr="000C0210">
        <w:rPr>
          <w:rFonts w:ascii="Times New Roman" w:hAnsi="Times New Roman" w:cs="Times New Roman"/>
          <w:sz w:val="24"/>
          <w:szCs w:val="24"/>
          <w:rPrChange w:id="342" w:author="Author">
            <w:rPr>
              <w:rFonts w:ascii="Times New Roman" w:hAnsi="Times New Roman" w:cs="Times New Roman"/>
              <w:sz w:val="24"/>
              <w:szCs w:val="24"/>
              <w:lang w:val="en-US"/>
            </w:rPr>
          </w:rPrChange>
        </w:rPr>
        <w:t xml:space="preserve">known news </w:t>
      </w:r>
      <w:r w:rsidR="001F6203" w:rsidRPr="000C0210">
        <w:rPr>
          <w:rFonts w:ascii="Times New Roman" w:hAnsi="Times New Roman" w:cs="Times New Roman"/>
          <w:sz w:val="24"/>
          <w:szCs w:val="24"/>
          <w:rPrChange w:id="343" w:author="Author">
            <w:rPr>
              <w:rFonts w:ascii="Times New Roman" w:hAnsi="Times New Roman" w:cs="Times New Roman"/>
              <w:sz w:val="24"/>
              <w:szCs w:val="24"/>
              <w:lang w:val="en-US"/>
            </w:rPr>
          </w:rPrChange>
        </w:rPr>
        <w:t>websites</w:t>
      </w:r>
      <w:r w:rsidR="00EB0A01" w:rsidRPr="000C0210">
        <w:rPr>
          <w:rFonts w:ascii="Times New Roman" w:hAnsi="Times New Roman" w:cs="Times New Roman"/>
          <w:sz w:val="24"/>
          <w:szCs w:val="24"/>
          <w:rPrChange w:id="344" w:author="Author">
            <w:rPr>
              <w:rFonts w:ascii="Times New Roman" w:hAnsi="Times New Roman" w:cs="Times New Roman"/>
              <w:sz w:val="24"/>
              <w:szCs w:val="24"/>
              <w:lang w:val="en-US"/>
            </w:rPr>
          </w:rPrChange>
        </w:rPr>
        <w:t xml:space="preserve"> that were either conservative (</w:t>
      </w:r>
      <w:proofErr w:type="spellStart"/>
      <w:r w:rsidR="00EB0A01" w:rsidRPr="000C0210">
        <w:rPr>
          <w:rFonts w:ascii="Times New Roman" w:hAnsi="Times New Roman" w:cs="Times New Roman"/>
          <w:i/>
          <w:sz w:val="24"/>
          <w:szCs w:val="24"/>
          <w:rPrChange w:id="345" w:author="Author">
            <w:rPr>
              <w:rFonts w:ascii="Times New Roman" w:hAnsi="Times New Roman" w:cs="Times New Roman"/>
              <w:i/>
              <w:sz w:val="24"/>
              <w:szCs w:val="24"/>
              <w:lang w:val="en-US"/>
            </w:rPr>
          </w:rPrChange>
        </w:rPr>
        <w:t>Br</w:t>
      </w:r>
      <w:r w:rsidR="00A06ED9" w:rsidRPr="000C0210">
        <w:rPr>
          <w:rFonts w:ascii="Times New Roman" w:hAnsi="Times New Roman" w:cs="Times New Roman"/>
          <w:i/>
          <w:sz w:val="24"/>
          <w:szCs w:val="24"/>
          <w:rPrChange w:id="346" w:author="Author">
            <w:rPr>
              <w:rFonts w:ascii="Times New Roman" w:hAnsi="Times New Roman" w:cs="Times New Roman"/>
              <w:i/>
              <w:sz w:val="24"/>
              <w:szCs w:val="24"/>
              <w:lang w:val="en-US"/>
            </w:rPr>
          </w:rPrChange>
        </w:rPr>
        <w:t>ei</w:t>
      </w:r>
      <w:r w:rsidR="00EB0A01" w:rsidRPr="000C0210">
        <w:rPr>
          <w:rFonts w:ascii="Times New Roman" w:hAnsi="Times New Roman" w:cs="Times New Roman"/>
          <w:i/>
          <w:sz w:val="24"/>
          <w:szCs w:val="24"/>
          <w:rPrChange w:id="347" w:author="Author">
            <w:rPr>
              <w:rFonts w:ascii="Times New Roman" w:hAnsi="Times New Roman" w:cs="Times New Roman"/>
              <w:i/>
              <w:sz w:val="24"/>
              <w:szCs w:val="24"/>
              <w:lang w:val="en-US"/>
            </w:rPr>
          </w:rPrChange>
        </w:rPr>
        <w:t>tbart</w:t>
      </w:r>
      <w:proofErr w:type="spellEnd"/>
      <w:r w:rsidR="00EB0A01" w:rsidRPr="000C0210">
        <w:rPr>
          <w:rFonts w:ascii="Times New Roman" w:hAnsi="Times New Roman" w:cs="Times New Roman"/>
          <w:i/>
          <w:sz w:val="24"/>
          <w:szCs w:val="24"/>
          <w:rPrChange w:id="348" w:author="Author">
            <w:rPr>
              <w:rFonts w:ascii="Times New Roman" w:hAnsi="Times New Roman" w:cs="Times New Roman"/>
              <w:i/>
              <w:sz w:val="24"/>
              <w:szCs w:val="24"/>
              <w:lang w:val="en-US"/>
            </w:rPr>
          </w:rPrChange>
        </w:rPr>
        <w:t>, Fox News</w:t>
      </w:r>
      <w:r w:rsidR="00EB0A01" w:rsidRPr="000C0210">
        <w:rPr>
          <w:rFonts w:ascii="Times New Roman" w:hAnsi="Times New Roman" w:cs="Times New Roman"/>
          <w:sz w:val="24"/>
          <w:szCs w:val="24"/>
          <w:rPrChange w:id="349" w:author="Author">
            <w:rPr>
              <w:rFonts w:ascii="Times New Roman" w:hAnsi="Times New Roman" w:cs="Times New Roman"/>
              <w:sz w:val="24"/>
              <w:szCs w:val="24"/>
              <w:lang w:val="en-US"/>
            </w:rPr>
          </w:rPrChange>
        </w:rPr>
        <w:t>) or liberal (</w:t>
      </w:r>
      <w:r w:rsidR="00EB0A01" w:rsidRPr="000C0210">
        <w:rPr>
          <w:rFonts w:ascii="Times New Roman" w:hAnsi="Times New Roman" w:cs="Times New Roman"/>
          <w:i/>
          <w:sz w:val="24"/>
          <w:szCs w:val="24"/>
          <w:rPrChange w:id="350" w:author="Author">
            <w:rPr>
              <w:rFonts w:ascii="Times New Roman" w:hAnsi="Times New Roman" w:cs="Times New Roman"/>
              <w:i/>
              <w:sz w:val="24"/>
              <w:szCs w:val="24"/>
              <w:lang w:val="en-US"/>
            </w:rPr>
          </w:rPrChange>
        </w:rPr>
        <w:t xml:space="preserve">New York Times, </w:t>
      </w:r>
      <w:r w:rsidR="00A06ED9" w:rsidRPr="000C0210">
        <w:rPr>
          <w:rFonts w:ascii="Times New Roman" w:hAnsi="Times New Roman" w:cs="Times New Roman"/>
          <w:i/>
          <w:sz w:val="24"/>
          <w:szCs w:val="24"/>
          <w:rPrChange w:id="351" w:author="Author">
            <w:rPr>
              <w:rFonts w:ascii="Times New Roman" w:hAnsi="Times New Roman" w:cs="Times New Roman"/>
              <w:i/>
              <w:sz w:val="24"/>
              <w:szCs w:val="24"/>
              <w:lang w:val="en-US"/>
            </w:rPr>
          </w:rPrChange>
        </w:rPr>
        <w:t>NPR</w:t>
      </w:r>
      <w:r w:rsidR="00EB0A01" w:rsidRPr="000C0210">
        <w:rPr>
          <w:rFonts w:ascii="Times New Roman" w:hAnsi="Times New Roman" w:cs="Times New Roman"/>
          <w:sz w:val="24"/>
          <w:szCs w:val="24"/>
          <w:rPrChange w:id="352" w:author="Author">
            <w:rPr>
              <w:rFonts w:ascii="Times New Roman" w:hAnsi="Times New Roman" w:cs="Times New Roman"/>
              <w:sz w:val="24"/>
              <w:szCs w:val="24"/>
              <w:lang w:val="en-US"/>
            </w:rPr>
          </w:rPrChange>
        </w:rPr>
        <w:t xml:space="preserve">) to explore </w:t>
      </w:r>
      <w:del w:id="353" w:author="Author">
        <w:r w:rsidR="00EB0A01" w:rsidRPr="000C0210" w:rsidDel="009A6300">
          <w:rPr>
            <w:rFonts w:ascii="Times New Roman" w:hAnsi="Times New Roman" w:cs="Times New Roman"/>
            <w:sz w:val="24"/>
            <w:szCs w:val="24"/>
            <w:rPrChange w:id="354" w:author="Author">
              <w:rPr>
                <w:rFonts w:ascii="Times New Roman" w:hAnsi="Times New Roman" w:cs="Times New Roman"/>
                <w:sz w:val="24"/>
                <w:szCs w:val="24"/>
                <w:lang w:val="en-US"/>
              </w:rPr>
            </w:rPrChange>
          </w:rPr>
          <w:delText xml:space="preserve">for </w:delText>
        </w:r>
      </w:del>
      <w:r w:rsidR="00EB0A01" w:rsidRPr="000C0210">
        <w:rPr>
          <w:rFonts w:ascii="Times New Roman" w:hAnsi="Times New Roman" w:cs="Times New Roman"/>
          <w:sz w:val="24"/>
          <w:szCs w:val="24"/>
          <w:rPrChange w:id="355" w:author="Author">
            <w:rPr>
              <w:rFonts w:ascii="Times New Roman" w:hAnsi="Times New Roman" w:cs="Times New Roman"/>
              <w:sz w:val="24"/>
              <w:szCs w:val="24"/>
              <w:lang w:val="en-US"/>
            </w:rPr>
          </w:rPrChange>
        </w:rPr>
        <w:t xml:space="preserve">their discourse. </w:t>
      </w:r>
      <w:r w:rsidR="001F6203" w:rsidRPr="000C0210">
        <w:rPr>
          <w:rFonts w:ascii="Times New Roman" w:hAnsi="Times New Roman" w:cs="Times New Roman"/>
          <w:sz w:val="24"/>
          <w:szCs w:val="24"/>
          <w:rPrChange w:id="356" w:author="Author">
            <w:rPr>
              <w:rFonts w:ascii="Times New Roman" w:hAnsi="Times New Roman" w:cs="Times New Roman"/>
              <w:sz w:val="24"/>
              <w:szCs w:val="24"/>
              <w:lang w:val="en-US"/>
            </w:rPr>
          </w:rPrChange>
        </w:rPr>
        <w:t>Over the course of a month, we downloaded every article in their specific news sections that focused on political coverage from U</w:t>
      </w:r>
      <w:del w:id="357" w:author="Author">
        <w:r w:rsidR="001F6203" w:rsidRPr="000C0210" w:rsidDel="009A6300">
          <w:rPr>
            <w:rFonts w:ascii="Times New Roman" w:hAnsi="Times New Roman" w:cs="Times New Roman"/>
            <w:sz w:val="24"/>
            <w:szCs w:val="24"/>
            <w:rPrChange w:id="358" w:author="Author">
              <w:rPr>
                <w:rFonts w:ascii="Times New Roman" w:hAnsi="Times New Roman" w:cs="Times New Roman"/>
                <w:sz w:val="24"/>
                <w:szCs w:val="24"/>
                <w:lang w:val="en-US"/>
              </w:rPr>
            </w:rPrChange>
          </w:rPr>
          <w:delText>.</w:delText>
        </w:r>
      </w:del>
      <w:r w:rsidR="001F6203" w:rsidRPr="000C0210">
        <w:rPr>
          <w:rFonts w:ascii="Times New Roman" w:hAnsi="Times New Roman" w:cs="Times New Roman"/>
          <w:sz w:val="24"/>
          <w:szCs w:val="24"/>
          <w:rPrChange w:id="359" w:author="Author">
            <w:rPr>
              <w:rFonts w:ascii="Times New Roman" w:hAnsi="Times New Roman" w:cs="Times New Roman"/>
              <w:sz w:val="24"/>
              <w:szCs w:val="24"/>
              <w:lang w:val="en-US"/>
            </w:rPr>
          </w:rPrChange>
        </w:rPr>
        <w:t>S</w:t>
      </w:r>
      <w:del w:id="360" w:author="Author">
        <w:r w:rsidR="001F6203" w:rsidRPr="000C0210" w:rsidDel="009A6300">
          <w:rPr>
            <w:rFonts w:ascii="Times New Roman" w:hAnsi="Times New Roman" w:cs="Times New Roman"/>
            <w:sz w:val="24"/>
            <w:szCs w:val="24"/>
            <w:rPrChange w:id="361" w:author="Author">
              <w:rPr>
                <w:rFonts w:ascii="Times New Roman" w:hAnsi="Times New Roman" w:cs="Times New Roman"/>
                <w:sz w:val="24"/>
                <w:szCs w:val="24"/>
                <w:lang w:val="en-US"/>
              </w:rPr>
            </w:rPrChange>
          </w:rPr>
          <w:delText>.</w:delText>
        </w:r>
      </w:del>
      <w:r w:rsidR="001F6203" w:rsidRPr="000C0210">
        <w:rPr>
          <w:rFonts w:ascii="Times New Roman" w:hAnsi="Times New Roman" w:cs="Times New Roman"/>
          <w:sz w:val="24"/>
          <w:szCs w:val="24"/>
          <w:rPrChange w:id="362" w:author="Author">
            <w:rPr>
              <w:rFonts w:ascii="Times New Roman" w:hAnsi="Times New Roman" w:cs="Times New Roman"/>
              <w:sz w:val="24"/>
              <w:szCs w:val="24"/>
              <w:lang w:val="en-US"/>
            </w:rPr>
          </w:rPrChange>
        </w:rPr>
        <w:t xml:space="preserve"> news to foreign </w:t>
      </w:r>
      <w:commentRangeStart w:id="363"/>
      <w:r w:rsidR="001F6203" w:rsidRPr="000C0210">
        <w:rPr>
          <w:rFonts w:ascii="Times New Roman" w:hAnsi="Times New Roman" w:cs="Times New Roman"/>
          <w:sz w:val="24"/>
          <w:szCs w:val="24"/>
          <w:rPrChange w:id="364" w:author="Author">
            <w:rPr>
              <w:rFonts w:ascii="Times New Roman" w:hAnsi="Times New Roman" w:cs="Times New Roman"/>
              <w:sz w:val="24"/>
              <w:szCs w:val="24"/>
              <w:lang w:val="en-US"/>
            </w:rPr>
          </w:rPrChange>
        </w:rPr>
        <w:t>policy</w:t>
      </w:r>
      <w:commentRangeEnd w:id="363"/>
      <w:r w:rsidR="009A6300" w:rsidRPr="003D7171">
        <w:rPr>
          <w:rStyle w:val="CommentReference"/>
        </w:rPr>
        <w:commentReference w:id="363"/>
      </w:r>
      <w:r w:rsidR="001F6203" w:rsidRPr="000C0210">
        <w:rPr>
          <w:rFonts w:ascii="Times New Roman" w:hAnsi="Times New Roman" w:cs="Times New Roman"/>
          <w:sz w:val="24"/>
          <w:szCs w:val="24"/>
          <w:rPrChange w:id="365" w:author="Author">
            <w:rPr>
              <w:rFonts w:ascii="Times New Roman" w:hAnsi="Times New Roman" w:cs="Times New Roman"/>
              <w:sz w:val="24"/>
              <w:szCs w:val="24"/>
              <w:lang w:val="en-US"/>
            </w:rPr>
          </w:rPrChange>
        </w:rPr>
        <w:t xml:space="preserve">. </w:t>
      </w:r>
      <w:r w:rsidR="00FC5FC8" w:rsidRPr="000C0210">
        <w:rPr>
          <w:rFonts w:ascii="Times New Roman" w:hAnsi="Times New Roman" w:cs="Times New Roman"/>
          <w:sz w:val="24"/>
          <w:szCs w:val="24"/>
          <w:rPrChange w:id="366" w:author="Author">
            <w:rPr>
              <w:rFonts w:ascii="Times New Roman" w:hAnsi="Times New Roman" w:cs="Times New Roman"/>
              <w:sz w:val="24"/>
              <w:szCs w:val="24"/>
              <w:lang w:val="en-US"/>
            </w:rPr>
          </w:rPrChange>
        </w:rPr>
        <w:t xml:space="preserve">We used specialized software to help with this process, but often </w:t>
      </w:r>
      <w:proofErr w:type="gramStart"/>
      <w:r w:rsidR="00FC5FC8" w:rsidRPr="000C0210">
        <w:rPr>
          <w:rFonts w:ascii="Times New Roman" w:hAnsi="Times New Roman" w:cs="Times New Roman"/>
          <w:sz w:val="24"/>
          <w:szCs w:val="24"/>
          <w:rPrChange w:id="367" w:author="Author">
            <w:rPr>
              <w:rFonts w:ascii="Times New Roman" w:hAnsi="Times New Roman" w:cs="Times New Roman"/>
              <w:sz w:val="24"/>
              <w:szCs w:val="24"/>
              <w:lang w:val="en-US"/>
            </w:rPr>
          </w:rPrChange>
        </w:rPr>
        <w:t>this data is collected by simply cutting and pasting each document into text format that you can use later</w:t>
      </w:r>
      <w:proofErr w:type="gramEnd"/>
      <w:r w:rsidR="00FC5FC8" w:rsidRPr="000C0210">
        <w:rPr>
          <w:rFonts w:ascii="Times New Roman" w:hAnsi="Times New Roman" w:cs="Times New Roman"/>
          <w:sz w:val="24"/>
          <w:szCs w:val="24"/>
          <w:rPrChange w:id="368" w:author="Author">
            <w:rPr>
              <w:rFonts w:ascii="Times New Roman" w:hAnsi="Times New Roman" w:cs="Times New Roman"/>
              <w:sz w:val="24"/>
              <w:szCs w:val="24"/>
              <w:lang w:val="en-US"/>
            </w:rPr>
          </w:rPrChange>
        </w:rPr>
        <w:t xml:space="preserve">. In the provided data, you can see the </w:t>
      </w:r>
      <w:r w:rsidR="00FC5FC8" w:rsidRPr="000C0210">
        <w:rPr>
          <w:rFonts w:ascii="Times New Roman" w:hAnsi="Times New Roman" w:cs="Times New Roman"/>
          <w:b/>
          <w:sz w:val="24"/>
          <w:szCs w:val="24"/>
          <w:rPrChange w:id="369" w:author="Author">
            <w:rPr>
              <w:rFonts w:ascii="Times New Roman" w:hAnsi="Times New Roman" w:cs="Times New Roman"/>
              <w:b/>
              <w:sz w:val="24"/>
              <w:szCs w:val="24"/>
              <w:lang w:val="en-US"/>
            </w:rPr>
          </w:rPrChange>
        </w:rPr>
        <w:t>Source</w:t>
      </w:r>
      <w:r w:rsidR="00FC5FC8" w:rsidRPr="000C0210">
        <w:rPr>
          <w:rFonts w:ascii="Times New Roman" w:hAnsi="Times New Roman" w:cs="Times New Roman"/>
          <w:sz w:val="24"/>
          <w:szCs w:val="24"/>
          <w:rPrChange w:id="370" w:author="Author">
            <w:rPr>
              <w:rFonts w:ascii="Times New Roman" w:hAnsi="Times New Roman" w:cs="Times New Roman"/>
              <w:sz w:val="24"/>
              <w:szCs w:val="24"/>
              <w:lang w:val="en-US"/>
            </w:rPr>
          </w:rPrChange>
        </w:rPr>
        <w:t xml:space="preserve"> of the data, the link of the article we used</w:t>
      </w:r>
      <w:r w:rsidR="001F7607" w:rsidRPr="000C0210">
        <w:rPr>
          <w:rFonts w:ascii="Times New Roman" w:hAnsi="Times New Roman" w:cs="Times New Roman"/>
          <w:sz w:val="24"/>
          <w:szCs w:val="24"/>
          <w:rPrChange w:id="371" w:author="Author">
            <w:rPr>
              <w:rFonts w:ascii="Times New Roman" w:hAnsi="Times New Roman" w:cs="Times New Roman"/>
              <w:sz w:val="24"/>
              <w:szCs w:val="24"/>
              <w:lang w:val="en-US"/>
            </w:rPr>
          </w:rPrChange>
        </w:rPr>
        <w:t xml:space="preserve"> (</w:t>
      </w:r>
      <w:r w:rsidR="001F7607" w:rsidRPr="000C0210">
        <w:rPr>
          <w:rFonts w:ascii="Times New Roman" w:hAnsi="Times New Roman" w:cs="Times New Roman"/>
          <w:b/>
          <w:sz w:val="24"/>
          <w:szCs w:val="24"/>
          <w:rPrChange w:id="372" w:author="Author">
            <w:rPr>
              <w:rFonts w:ascii="Times New Roman" w:hAnsi="Times New Roman" w:cs="Times New Roman"/>
              <w:b/>
              <w:sz w:val="24"/>
              <w:szCs w:val="24"/>
              <w:lang w:val="en-US"/>
            </w:rPr>
          </w:rPrChange>
        </w:rPr>
        <w:t>URL</w:t>
      </w:r>
      <w:r w:rsidR="001F7607" w:rsidRPr="000C0210">
        <w:rPr>
          <w:rFonts w:ascii="Times New Roman" w:hAnsi="Times New Roman" w:cs="Times New Roman"/>
          <w:sz w:val="24"/>
          <w:szCs w:val="24"/>
          <w:rPrChange w:id="373" w:author="Author">
            <w:rPr>
              <w:rFonts w:ascii="Times New Roman" w:hAnsi="Times New Roman" w:cs="Times New Roman"/>
              <w:sz w:val="24"/>
              <w:szCs w:val="24"/>
              <w:lang w:val="en-US"/>
            </w:rPr>
          </w:rPrChange>
        </w:rPr>
        <w:t>)</w:t>
      </w:r>
      <w:r w:rsidR="00FC5FC8" w:rsidRPr="000C0210">
        <w:rPr>
          <w:rFonts w:ascii="Times New Roman" w:hAnsi="Times New Roman" w:cs="Times New Roman"/>
          <w:sz w:val="24"/>
          <w:szCs w:val="24"/>
          <w:rPrChange w:id="374" w:author="Author">
            <w:rPr>
              <w:rFonts w:ascii="Times New Roman" w:hAnsi="Times New Roman" w:cs="Times New Roman"/>
              <w:sz w:val="24"/>
              <w:szCs w:val="24"/>
              <w:lang w:val="en-US"/>
            </w:rPr>
          </w:rPrChange>
        </w:rPr>
        <w:t xml:space="preserve">, and the full </w:t>
      </w:r>
      <w:r w:rsidR="001F7607" w:rsidRPr="000C0210">
        <w:rPr>
          <w:rFonts w:ascii="Times New Roman" w:hAnsi="Times New Roman" w:cs="Times New Roman"/>
          <w:b/>
          <w:sz w:val="24"/>
          <w:szCs w:val="24"/>
          <w:rPrChange w:id="375" w:author="Author">
            <w:rPr>
              <w:rFonts w:ascii="Times New Roman" w:hAnsi="Times New Roman" w:cs="Times New Roman"/>
              <w:b/>
              <w:sz w:val="24"/>
              <w:szCs w:val="24"/>
              <w:lang w:val="en-US"/>
            </w:rPr>
          </w:rPrChange>
        </w:rPr>
        <w:t>Text</w:t>
      </w:r>
      <w:r w:rsidR="00FC5FC8" w:rsidRPr="000C0210">
        <w:rPr>
          <w:rFonts w:ascii="Times New Roman" w:hAnsi="Times New Roman" w:cs="Times New Roman"/>
          <w:sz w:val="24"/>
          <w:szCs w:val="24"/>
          <w:rPrChange w:id="376" w:author="Author">
            <w:rPr>
              <w:rFonts w:ascii="Times New Roman" w:hAnsi="Times New Roman" w:cs="Times New Roman"/>
              <w:sz w:val="24"/>
              <w:szCs w:val="24"/>
              <w:lang w:val="en-US"/>
            </w:rPr>
          </w:rPrChange>
        </w:rPr>
        <w:t xml:space="preserve"> of that article. This part of the dataset constitutes the raw discourse that we used for word frequency analysis. </w:t>
      </w:r>
    </w:p>
    <w:p w14:paraId="4952E374" w14:textId="77777777" w:rsidR="0091309D" w:rsidRPr="000C0210" w:rsidRDefault="0091309D" w:rsidP="0091309D">
      <w:pPr>
        <w:spacing w:after="0" w:line="480" w:lineRule="auto"/>
        <w:jc w:val="both"/>
        <w:rPr>
          <w:rFonts w:ascii="Times New Roman" w:hAnsi="Times New Roman" w:cs="Times New Roman"/>
          <w:sz w:val="24"/>
          <w:szCs w:val="24"/>
          <w:rPrChange w:id="377" w:author="Author">
            <w:rPr>
              <w:rFonts w:ascii="Times New Roman" w:hAnsi="Times New Roman" w:cs="Times New Roman"/>
              <w:sz w:val="24"/>
              <w:szCs w:val="24"/>
              <w:lang w:val="en-US"/>
            </w:rPr>
          </w:rPrChange>
        </w:rPr>
      </w:pPr>
    </w:p>
    <w:p w14:paraId="34631FFD" w14:textId="42DE301C" w:rsidR="008D235F" w:rsidRPr="000C0210" w:rsidRDefault="002C6980" w:rsidP="0091309D">
      <w:pPr>
        <w:spacing w:after="0" w:line="480" w:lineRule="auto"/>
        <w:jc w:val="both"/>
        <w:rPr>
          <w:rFonts w:ascii="Times New Roman" w:hAnsi="Times New Roman" w:cs="Times New Roman"/>
          <w:b/>
          <w:sz w:val="28"/>
          <w:szCs w:val="28"/>
          <w:rPrChange w:id="378" w:author="Author">
            <w:rPr>
              <w:rFonts w:ascii="Times New Roman" w:hAnsi="Times New Roman" w:cs="Times New Roman"/>
              <w:b/>
              <w:sz w:val="28"/>
              <w:szCs w:val="28"/>
              <w:lang w:val="en-US"/>
            </w:rPr>
          </w:rPrChange>
        </w:rPr>
      </w:pPr>
      <w:r w:rsidRPr="000C0210">
        <w:rPr>
          <w:rFonts w:ascii="Times New Roman" w:hAnsi="Times New Roman" w:cs="Times New Roman"/>
          <w:b/>
          <w:sz w:val="28"/>
          <w:szCs w:val="28"/>
          <w:rPrChange w:id="379" w:author="Author">
            <w:rPr>
              <w:rFonts w:ascii="Times New Roman" w:hAnsi="Times New Roman" w:cs="Times New Roman"/>
              <w:b/>
              <w:sz w:val="28"/>
              <w:szCs w:val="28"/>
              <w:lang w:val="en-US"/>
            </w:rPr>
          </w:rPrChange>
        </w:rPr>
        <w:t xml:space="preserve">Stage 2: </w:t>
      </w:r>
      <w:r w:rsidR="00FC5FC8" w:rsidRPr="000C0210">
        <w:rPr>
          <w:rFonts w:ascii="Times New Roman" w:hAnsi="Times New Roman" w:cs="Times New Roman"/>
          <w:b/>
          <w:sz w:val="28"/>
          <w:szCs w:val="28"/>
          <w:rPrChange w:id="380" w:author="Author">
            <w:rPr>
              <w:rFonts w:ascii="Times New Roman" w:hAnsi="Times New Roman" w:cs="Times New Roman"/>
              <w:b/>
              <w:sz w:val="28"/>
              <w:szCs w:val="28"/>
              <w:lang w:val="en-US"/>
            </w:rPr>
          </w:rPrChange>
        </w:rPr>
        <w:t xml:space="preserve">Stemming, </w:t>
      </w:r>
      <w:r w:rsidRPr="000C0210">
        <w:rPr>
          <w:rFonts w:ascii="Times New Roman" w:hAnsi="Times New Roman" w:cs="Times New Roman"/>
          <w:b/>
          <w:sz w:val="28"/>
          <w:szCs w:val="28"/>
          <w:rPrChange w:id="381" w:author="Author">
            <w:rPr>
              <w:rFonts w:ascii="Times New Roman" w:hAnsi="Times New Roman" w:cs="Times New Roman"/>
              <w:b/>
              <w:sz w:val="28"/>
              <w:szCs w:val="28"/>
              <w:lang w:val="en-US"/>
            </w:rPr>
          </w:rPrChange>
        </w:rPr>
        <w:t>Counting, Creating Percentages</w:t>
      </w:r>
    </w:p>
    <w:p w14:paraId="02580B0F" w14:textId="2EA411E7" w:rsidR="00F11CC7" w:rsidRPr="000C0210" w:rsidRDefault="008D235F" w:rsidP="0091309D">
      <w:pPr>
        <w:spacing w:after="0" w:line="480" w:lineRule="auto"/>
        <w:jc w:val="both"/>
        <w:rPr>
          <w:rFonts w:ascii="Times New Roman" w:hAnsi="Times New Roman" w:cs="Times New Roman"/>
          <w:sz w:val="24"/>
          <w:szCs w:val="24"/>
          <w:rPrChange w:id="382" w:author="Author">
            <w:rPr>
              <w:rFonts w:ascii="Times New Roman" w:hAnsi="Times New Roman" w:cs="Times New Roman"/>
              <w:sz w:val="24"/>
              <w:szCs w:val="24"/>
              <w:lang w:val="en-US"/>
            </w:rPr>
          </w:rPrChange>
        </w:rPr>
      </w:pPr>
      <w:del w:id="383" w:author="Author">
        <w:r w:rsidRPr="000C0210" w:rsidDel="009F4AFC">
          <w:rPr>
            <w:rFonts w:ascii="Times New Roman" w:hAnsi="Times New Roman" w:cs="Times New Roman"/>
            <w:sz w:val="24"/>
            <w:szCs w:val="24"/>
            <w:rPrChange w:id="384" w:author="Author">
              <w:rPr>
                <w:rFonts w:ascii="Times New Roman" w:hAnsi="Times New Roman" w:cs="Times New Roman"/>
                <w:sz w:val="24"/>
                <w:szCs w:val="24"/>
                <w:lang w:val="en-US"/>
              </w:rPr>
            </w:rPrChange>
          </w:rPr>
          <w:delText xml:space="preserve"> </w:delText>
        </w:r>
      </w:del>
      <w:r w:rsidR="00EE3ED8" w:rsidRPr="000C0210">
        <w:rPr>
          <w:rFonts w:ascii="Times New Roman" w:hAnsi="Times New Roman" w:cs="Times New Roman"/>
          <w:sz w:val="24"/>
          <w:szCs w:val="24"/>
          <w:rPrChange w:id="385" w:author="Author">
            <w:rPr>
              <w:rFonts w:ascii="Times New Roman" w:hAnsi="Times New Roman" w:cs="Times New Roman"/>
              <w:sz w:val="24"/>
              <w:szCs w:val="24"/>
              <w:lang w:val="en-US"/>
            </w:rPr>
          </w:rPrChange>
        </w:rPr>
        <w:t xml:space="preserve">One unique problem with </w:t>
      </w:r>
      <w:commentRangeStart w:id="386"/>
      <w:del w:id="387" w:author="Author">
        <w:r w:rsidR="00EE3ED8" w:rsidRPr="000C0210" w:rsidDel="003D7171">
          <w:rPr>
            <w:rFonts w:ascii="Times New Roman" w:hAnsi="Times New Roman" w:cs="Times New Roman"/>
            <w:sz w:val="24"/>
            <w:szCs w:val="24"/>
            <w:rPrChange w:id="388" w:author="Author">
              <w:rPr>
                <w:rFonts w:ascii="Times New Roman" w:hAnsi="Times New Roman" w:cs="Times New Roman"/>
                <w:sz w:val="24"/>
                <w:szCs w:val="24"/>
                <w:lang w:val="en-US"/>
              </w:rPr>
            </w:rPrChange>
          </w:rPr>
          <w:delText>analyzing</w:delText>
        </w:r>
      </w:del>
      <w:ins w:id="389" w:author="Author">
        <w:r w:rsidR="003D7171" w:rsidRPr="003D7171">
          <w:rPr>
            <w:rFonts w:ascii="Times New Roman" w:hAnsi="Times New Roman" w:cs="Times New Roman"/>
            <w:sz w:val="24"/>
            <w:szCs w:val="24"/>
          </w:rPr>
          <w:t>analysing</w:t>
        </w:r>
      </w:ins>
      <w:r w:rsidR="00EE3ED8" w:rsidRPr="000C0210">
        <w:rPr>
          <w:rFonts w:ascii="Times New Roman" w:hAnsi="Times New Roman" w:cs="Times New Roman"/>
          <w:sz w:val="24"/>
          <w:szCs w:val="24"/>
          <w:rPrChange w:id="390" w:author="Author">
            <w:rPr>
              <w:rFonts w:ascii="Times New Roman" w:hAnsi="Times New Roman" w:cs="Times New Roman"/>
              <w:sz w:val="24"/>
              <w:szCs w:val="24"/>
              <w:lang w:val="en-US"/>
            </w:rPr>
          </w:rPrChange>
        </w:rPr>
        <w:t xml:space="preserve"> </w:t>
      </w:r>
      <w:commentRangeEnd w:id="386"/>
      <w:r w:rsidR="009F4AFC" w:rsidRPr="003D7171">
        <w:rPr>
          <w:rStyle w:val="CommentReference"/>
        </w:rPr>
        <w:commentReference w:id="386"/>
      </w:r>
      <w:r w:rsidR="00EE3ED8" w:rsidRPr="000C0210">
        <w:rPr>
          <w:rFonts w:ascii="Times New Roman" w:hAnsi="Times New Roman" w:cs="Times New Roman"/>
          <w:sz w:val="24"/>
          <w:szCs w:val="24"/>
          <w:rPrChange w:id="391" w:author="Author">
            <w:rPr>
              <w:rFonts w:ascii="Times New Roman" w:hAnsi="Times New Roman" w:cs="Times New Roman"/>
              <w:sz w:val="24"/>
              <w:szCs w:val="24"/>
              <w:lang w:val="en-US"/>
            </w:rPr>
          </w:rPrChange>
        </w:rPr>
        <w:t xml:space="preserve">language is that each concept or word has multiple forms, such as </w:t>
      </w:r>
      <w:r w:rsidR="00EE3ED8" w:rsidRPr="000C0210">
        <w:rPr>
          <w:rFonts w:ascii="Times New Roman" w:hAnsi="Times New Roman" w:cs="Times New Roman"/>
          <w:i/>
          <w:sz w:val="24"/>
          <w:szCs w:val="24"/>
          <w:rPrChange w:id="392" w:author="Author">
            <w:rPr>
              <w:rFonts w:ascii="Times New Roman" w:hAnsi="Times New Roman" w:cs="Times New Roman"/>
              <w:i/>
              <w:sz w:val="24"/>
              <w:szCs w:val="24"/>
              <w:lang w:val="en-US"/>
            </w:rPr>
          </w:rPrChange>
        </w:rPr>
        <w:t xml:space="preserve">walk, walked, </w:t>
      </w:r>
      <w:r w:rsidR="00EE3ED8" w:rsidRPr="000C0210">
        <w:rPr>
          <w:rFonts w:ascii="Times New Roman" w:hAnsi="Times New Roman" w:cs="Times New Roman"/>
          <w:sz w:val="24"/>
          <w:szCs w:val="24"/>
          <w:rPrChange w:id="393" w:author="Author">
            <w:rPr>
              <w:rFonts w:ascii="Times New Roman" w:hAnsi="Times New Roman" w:cs="Times New Roman"/>
              <w:sz w:val="24"/>
              <w:szCs w:val="24"/>
              <w:lang w:val="en-US"/>
            </w:rPr>
          </w:rPrChange>
        </w:rPr>
        <w:t>and</w:t>
      </w:r>
      <w:r w:rsidR="00EE3ED8" w:rsidRPr="000C0210">
        <w:rPr>
          <w:rFonts w:ascii="Times New Roman" w:hAnsi="Times New Roman" w:cs="Times New Roman"/>
          <w:i/>
          <w:sz w:val="24"/>
          <w:szCs w:val="24"/>
          <w:rPrChange w:id="394" w:author="Author">
            <w:rPr>
              <w:rFonts w:ascii="Times New Roman" w:hAnsi="Times New Roman" w:cs="Times New Roman"/>
              <w:i/>
              <w:sz w:val="24"/>
              <w:szCs w:val="24"/>
              <w:lang w:val="en-US"/>
            </w:rPr>
          </w:rPrChange>
        </w:rPr>
        <w:t xml:space="preserve"> walking</w:t>
      </w:r>
      <w:r w:rsidR="00EE3ED8" w:rsidRPr="000C0210">
        <w:rPr>
          <w:rFonts w:ascii="Times New Roman" w:hAnsi="Times New Roman" w:cs="Times New Roman"/>
          <w:sz w:val="24"/>
          <w:szCs w:val="24"/>
          <w:rPrChange w:id="395" w:author="Author">
            <w:rPr>
              <w:rFonts w:ascii="Times New Roman" w:hAnsi="Times New Roman" w:cs="Times New Roman"/>
              <w:sz w:val="24"/>
              <w:szCs w:val="24"/>
              <w:lang w:val="en-US"/>
            </w:rPr>
          </w:rPrChange>
        </w:rPr>
        <w:t xml:space="preserve">. </w:t>
      </w:r>
      <w:del w:id="396" w:author="Author">
        <w:r w:rsidR="00F911B7" w:rsidRPr="000C0210" w:rsidDel="00163D12">
          <w:rPr>
            <w:rFonts w:ascii="Times New Roman" w:hAnsi="Times New Roman" w:cs="Times New Roman"/>
            <w:sz w:val="24"/>
            <w:szCs w:val="24"/>
            <w:rPrChange w:id="397" w:author="Author">
              <w:rPr>
                <w:rFonts w:ascii="Times New Roman" w:hAnsi="Times New Roman" w:cs="Times New Roman"/>
                <w:sz w:val="24"/>
                <w:szCs w:val="24"/>
                <w:lang w:val="en-US"/>
              </w:rPr>
            </w:rPrChange>
          </w:rPr>
          <w:delText>Often w</w:delText>
        </w:r>
      </w:del>
      <w:ins w:id="398" w:author="Author">
        <w:r w:rsidR="00163D12" w:rsidRPr="000C0210">
          <w:rPr>
            <w:rFonts w:ascii="Times New Roman" w:hAnsi="Times New Roman" w:cs="Times New Roman"/>
            <w:sz w:val="24"/>
            <w:szCs w:val="24"/>
            <w:rPrChange w:id="399" w:author="Author">
              <w:rPr>
                <w:rFonts w:ascii="Times New Roman" w:hAnsi="Times New Roman" w:cs="Times New Roman"/>
                <w:sz w:val="24"/>
                <w:szCs w:val="24"/>
                <w:lang w:val="en-US"/>
              </w:rPr>
            </w:rPrChange>
          </w:rPr>
          <w:t>A researcher may</w:t>
        </w:r>
      </w:ins>
      <w:del w:id="400" w:author="Author">
        <w:r w:rsidR="00F911B7" w:rsidRPr="000C0210" w:rsidDel="00163D12">
          <w:rPr>
            <w:rFonts w:ascii="Times New Roman" w:hAnsi="Times New Roman" w:cs="Times New Roman"/>
            <w:sz w:val="24"/>
            <w:szCs w:val="24"/>
            <w:rPrChange w:id="401" w:author="Author">
              <w:rPr>
                <w:rFonts w:ascii="Times New Roman" w:hAnsi="Times New Roman" w:cs="Times New Roman"/>
                <w:sz w:val="24"/>
                <w:szCs w:val="24"/>
                <w:lang w:val="en-US"/>
              </w:rPr>
            </w:rPrChange>
          </w:rPr>
          <w:delText xml:space="preserve">e </w:delText>
        </w:r>
      </w:del>
      <w:ins w:id="402" w:author="Author">
        <w:r w:rsidR="00163D12" w:rsidRPr="000C0210">
          <w:rPr>
            <w:rFonts w:ascii="Times New Roman" w:hAnsi="Times New Roman" w:cs="Times New Roman"/>
            <w:sz w:val="24"/>
            <w:szCs w:val="24"/>
            <w:rPrChange w:id="403" w:author="Author">
              <w:rPr>
                <w:rFonts w:ascii="Times New Roman" w:hAnsi="Times New Roman" w:cs="Times New Roman"/>
                <w:sz w:val="24"/>
                <w:szCs w:val="24"/>
                <w:lang w:val="en-US"/>
              </w:rPr>
            </w:rPrChange>
          </w:rPr>
          <w:t xml:space="preserve"> </w:t>
        </w:r>
      </w:ins>
      <w:r w:rsidR="00F911B7" w:rsidRPr="000C0210">
        <w:rPr>
          <w:rFonts w:ascii="Times New Roman" w:hAnsi="Times New Roman" w:cs="Times New Roman"/>
          <w:sz w:val="24"/>
          <w:szCs w:val="24"/>
          <w:rPrChange w:id="404" w:author="Author">
            <w:rPr>
              <w:rFonts w:ascii="Times New Roman" w:hAnsi="Times New Roman" w:cs="Times New Roman"/>
              <w:sz w:val="24"/>
              <w:szCs w:val="24"/>
              <w:lang w:val="en-US"/>
            </w:rPr>
          </w:rPrChange>
        </w:rPr>
        <w:t>want to strip these affixes off the text data collected to be able to combine words with similar meanings for analysis</w:t>
      </w:r>
      <w:ins w:id="405" w:author="Author">
        <w:r w:rsidR="00163D12" w:rsidRPr="000C0210">
          <w:rPr>
            <w:rFonts w:ascii="Times New Roman" w:hAnsi="Times New Roman" w:cs="Times New Roman"/>
            <w:sz w:val="24"/>
            <w:szCs w:val="24"/>
            <w:rPrChange w:id="406" w:author="Author">
              <w:rPr>
                <w:rFonts w:ascii="Times New Roman" w:hAnsi="Times New Roman" w:cs="Times New Roman"/>
                <w:sz w:val="24"/>
                <w:szCs w:val="24"/>
                <w:lang w:val="en-US"/>
              </w:rPr>
            </w:rPrChange>
          </w:rPr>
          <w:t>, a</w:t>
        </w:r>
      </w:ins>
      <w:del w:id="407" w:author="Author">
        <w:r w:rsidR="00F911B7" w:rsidRPr="000C0210" w:rsidDel="00163D12">
          <w:rPr>
            <w:rFonts w:ascii="Times New Roman" w:hAnsi="Times New Roman" w:cs="Times New Roman"/>
            <w:sz w:val="24"/>
            <w:szCs w:val="24"/>
            <w:rPrChange w:id="408" w:author="Author">
              <w:rPr>
                <w:rFonts w:ascii="Times New Roman" w:hAnsi="Times New Roman" w:cs="Times New Roman"/>
                <w:sz w:val="24"/>
                <w:szCs w:val="24"/>
                <w:lang w:val="en-US"/>
              </w:rPr>
            </w:rPrChange>
          </w:rPr>
          <w:delText>, and this</w:delText>
        </w:r>
      </w:del>
      <w:r w:rsidR="00F911B7" w:rsidRPr="000C0210">
        <w:rPr>
          <w:rFonts w:ascii="Times New Roman" w:hAnsi="Times New Roman" w:cs="Times New Roman"/>
          <w:sz w:val="24"/>
          <w:szCs w:val="24"/>
          <w:rPrChange w:id="409" w:author="Author">
            <w:rPr>
              <w:rFonts w:ascii="Times New Roman" w:hAnsi="Times New Roman" w:cs="Times New Roman"/>
              <w:sz w:val="24"/>
              <w:szCs w:val="24"/>
              <w:lang w:val="en-US"/>
            </w:rPr>
          </w:rPrChange>
        </w:rPr>
        <w:t xml:space="preserve"> process </w:t>
      </w:r>
      <w:del w:id="410" w:author="Author">
        <w:r w:rsidR="00F911B7" w:rsidRPr="000C0210" w:rsidDel="00163D12">
          <w:rPr>
            <w:rFonts w:ascii="Times New Roman" w:hAnsi="Times New Roman" w:cs="Times New Roman"/>
            <w:sz w:val="24"/>
            <w:szCs w:val="24"/>
            <w:rPrChange w:id="411" w:author="Author">
              <w:rPr>
                <w:rFonts w:ascii="Times New Roman" w:hAnsi="Times New Roman" w:cs="Times New Roman"/>
                <w:sz w:val="24"/>
                <w:szCs w:val="24"/>
                <w:lang w:val="en-US"/>
              </w:rPr>
            </w:rPrChange>
          </w:rPr>
          <w:delText xml:space="preserve">is </w:delText>
        </w:r>
      </w:del>
      <w:r w:rsidR="00F911B7" w:rsidRPr="000C0210">
        <w:rPr>
          <w:rFonts w:ascii="Times New Roman" w:hAnsi="Times New Roman" w:cs="Times New Roman"/>
          <w:sz w:val="24"/>
          <w:szCs w:val="24"/>
          <w:rPrChange w:id="412" w:author="Author">
            <w:rPr>
              <w:rFonts w:ascii="Times New Roman" w:hAnsi="Times New Roman" w:cs="Times New Roman"/>
              <w:sz w:val="24"/>
              <w:szCs w:val="24"/>
              <w:lang w:val="en-US"/>
            </w:rPr>
          </w:rPrChange>
        </w:rPr>
        <w:t xml:space="preserve">called stemming. </w:t>
      </w:r>
      <w:r w:rsidR="001F7607" w:rsidRPr="000C0210">
        <w:rPr>
          <w:rFonts w:ascii="Times New Roman" w:hAnsi="Times New Roman" w:cs="Times New Roman"/>
          <w:sz w:val="24"/>
          <w:szCs w:val="24"/>
          <w:rPrChange w:id="413" w:author="Author">
            <w:rPr>
              <w:rFonts w:ascii="Times New Roman" w:hAnsi="Times New Roman" w:cs="Times New Roman"/>
              <w:sz w:val="24"/>
              <w:szCs w:val="24"/>
              <w:lang w:val="en-US"/>
            </w:rPr>
          </w:rPrChange>
        </w:rPr>
        <w:t xml:space="preserve">We stemmed the data to create </w:t>
      </w:r>
      <w:commentRangeStart w:id="414"/>
      <w:r w:rsidR="001F7607" w:rsidRPr="000C0210">
        <w:rPr>
          <w:rFonts w:ascii="Times New Roman" w:hAnsi="Times New Roman" w:cs="Times New Roman"/>
          <w:sz w:val="24"/>
          <w:szCs w:val="24"/>
          <w:rPrChange w:id="415" w:author="Author">
            <w:rPr>
              <w:rFonts w:ascii="Times New Roman" w:hAnsi="Times New Roman" w:cs="Times New Roman"/>
              <w:sz w:val="24"/>
              <w:szCs w:val="24"/>
              <w:lang w:val="en-US"/>
            </w:rPr>
          </w:rPrChange>
        </w:rPr>
        <w:t xml:space="preserve">the </w:t>
      </w:r>
      <w:r w:rsidR="001F7607" w:rsidRPr="000C0210">
        <w:rPr>
          <w:rFonts w:ascii="Times New Roman" w:hAnsi="Times New Roman" w:cs="Times New Roman"/>
          <w:b/>
          <w:sz w:val="24"/>
          <w:szCs w:val="24"/>
          <w:rPrChange w:id="416" w:author="Author">
            <w:rPr>
              <w:rFonts w:ascii="Times New Roman" w:hAnsi="Times New Roman" w:cs="Times New Roman"/>
              <w:b/>
              <w:sz w:val="24"/>
              <w:szCs w:val="24"/>
              <w:lang w:val="en-US"/>
            </w:rPr>
          </w:rPrChange>
        </w:rPr>
        <w:t>Processed</w:t>
      </w:r>
      <w:r w:rsidR="001F7607" w:rsidRPr="000C0210">
        <w:rPr>
          <w:rFonts w:ascii="Times New Roman" w:hAnsi="Times New Roman" w:cs="Times New Roman"/>
          <w:sz w:val="24"/>
          <w:szCs w:val="24"/>
          <w:rPrChange w:id="417" w:author="Author">
            <w:rPr>
              <w:rFonts w:ascii="Times New Roman" w:hAnsi="Times New Roman" w:cs="Times New Roman"/>
              <w:sz w:val="24"/>
              <w:szCs w:val="24"/>
              <w:lang w:val="en-US"/>
            </w:rPr>
          </w:rPrChange>
        </w:rPr>
        <w:t xml:space="preserve"> column</w:t>
      </w:r>
      <w:commentRangeEnd w:id="414"/>
      <w:r w:rsidR="00163D12" w:rsidRPr="003D7171">
        <w:rPr>
          <w:rStyle w:val="CommentReference"/>
        </w:rPr>
        <w:commentReference w:id="414"/>
      </w:r>
      <w:r w:rsidR="001F7607" w:rsidRPr="000C0210">
        <w:rPr>
          <w:rFonts w:ascii="Times New Roman" w:hAnsi="Times New Roman" w:cs="Times New Roman"/>
          <w:sz w:val="24"/>
          <w:szCs w:val="24"/>
          <w:rPrChange w:id="418" w:author="Author">
            <w:rPr>
              <w:rFonts w:ascii="Times New Roman" w:hAnsi="Times New Roman" w:cs="Times New Roman"/>
              <w:sz w:val="24"/>
              <w:szCs w:val="24"/>
              <w:lang w:val="en-US"/>
            </w:rPr>
          </w:rPrChange>
        </w:rPr>
        <w:t xml:space="preserve">. </w:t>
      </w:r>
      <w:r w:rsidR="00E034E4" w:rsidRPr="000C0210">
        <w:rPr>
          <w:rFonts w:ascii="Times New Roman" w:hAnsi="Times New Roman" w:cs="Times New Roman"/>
          <w:sz w:val="24"/>
          <w:szCs w:val="24"/>
          <w:rPrChange w:id="419" w:author="Author">
            <w:rPr>
              <w:rFonts w:ascii="Times New Roman" w:hAnsi="Times New Roman" w:cs="Times New Roman"/>
              <w:sz w:val="24"/>
              <w:szCs w:val="24"/>
              <w:lang w:val="en-US"/>
            </w:rPr>
          </w:rPrChange>
        </w:rPr>
        <w:t xml:space="preserve">You can try stemming any document at </w:t>
      </w:r>
      <w:r w:rsidR="003D7171" w:rsidRPr="003D7171">
        <w:fldChar w:fldCharType="begin"/>
      </w:r>
      <w:r w:rsidR="003D7171" w:rsidRPr="000C0210">
        <w:rPr>
          <w:rPrChange w:id="420" w:author="Author">
            <w:rPr/>
          </w:rPrChange>
        </w:rPr>
        <w:instrText xml:space="preserve"> HYPERLINK "https://text-processing.com/demo/stem/" </w:instrText>
      </w:r>
      <w:r w:rsidR="003D7171" w:rsidRPr="000C0210">
        <w:rPr>
          <w:rPrChange w:id="421" w:author="Author">
            <w:rPr/>
          </w:rPrChange>
        </w:rPr>
        <w:fldChar w:fldCharType="separate"/>
      </w:r>
      <w:r w:rsidR="00E034E4" w:rsidRPr="000C0210">
        <w:rPr>
          <w:rStyle w:val="Hyperlink"/>
          <w:rFonts w:ascii="Times New Roman" w:hAnsi="Times New Roman" w:cs="Times New Roman"/>
          <w:sz w:val="24"/>
          <w:szCs w:val="24"/>
          <w:rPrChange w:id="422" w:author="Author">
            <w:rPr>
              <w:rStyle w:val="Hyperlink"/>
              <w:rFonts w:ascii="Times New Roman" w:hAnsi="Times New Roman" w:cs="Times New Roman"/>
              <w:sz w:val="24"/>
              <w:szCs w:val="24"/>
              <w:lang w:val="en-US"/>
            </w:rPr>
          </w:rPrChange>
        </w:rPr>
        <w:t>https://text-processing.com/demo/stem/</w:t>
      </w:r>
      <w:r w:rsidR="003D7171" w:rsidRPr="000C0210">
        <w:rPr>
          <w:rStyle w:val="Hyperlink"/>
          <w:rFonts w:ascii="Times New Roman" w:hAnsi="Times New Roman" w:cs="Times New Roman"/>
          <w:sz w:val="24"/>
          <w:szCs w:val="24"/>
          <w:rPrChange w:id="423" w:author="Author">
            <w:rPr>
              <w:rStyle w:val="Hyperlink"/>
              <w:rFonts w:ascii="Times New Roman" w:hAnsi="Times New Roman" w:cs="Times New Roman"/>
              <w:sz w:val="24"/>
              <w:szCs w:val="24"/>
              <w:lang w:val="en-US"/>
            </w:rPr>
          </w:rPrChange>
        </w:rPr>
        <w:fldChar w:fldCharType="end"/>
      </w:r>
      <w:r w:rsidR="00E034E4" w:rsidRPr="000C0210">
        <w:rPr>
          <w:rFonts w:ascii="Times New Roman" w:hAnsi="Times New Roman" w:cs="Times New Roman"/>
          <w:sz w:val="24"/>
          <w:szCs w:val="24"/>
          <w:rPrChange w:id="424" w:author="Author">
            <w:rPr>
              <w:rFonts w:ascii="Times New Roman" w:hAnsi="Times New Roman" w:cs="Times New Roman"/>
              <w:sz w:val="24"/>
              <w:szCs w:val="24"/>
              <w:lang w:val="en-US"/>
            </w:rPr>
          </w:rPrChange>
        </w:rPr>
        <w:t xml:space="preserve">, which is a website devoted to different options available for creating root word forms. </w:t>
      </w:r>
      <w:r w:rsidR="00280603" w:rsidRPr="000C0210">
        <w:rPr>
          <w:rFonts w:ascii="Times New Roman" w:hAnsi="Times New Roman" w:cs="Times New Roman"/>
          <w:sz w:val="24"/>
          <w:szCs w:val="24"/>
          <w:rPrChange w:id="425" w:author="Author">
            <w:rPr>
              <w:rFonts w:ascii="Times New Roman" w:hAnsi="Times New Roman" w:cs="Times New Roman"/>
              <w:sz w:val="24"/>
              <w:szCs w:val="24"/>
              <w:lang w:val="en-US"/>
            </w:rPr>
          </w:rPrChange>
        </w:rPr>
        <w:t xml:space="preserve">We used the English option under the Snowball </w:t>
      </w:r>
      <w:r w:rsidR="00F11CC7" w:rsidRPr="000C0210">
        <w:rPr>
          <w:rFonts w:ascii="Times New Roman" w:hAnsi="Times New Roman" w:cs="Times New Roman"/>
          <w:sz w:val="24"/>
          <w:szCs w:val="24"/>
          <w:rPrChange w:id="426" w:author="Author">
            <w:rPr>
              <w:rFonts w:ascii="Times New Roman" w:hAnsi="Times New Roman" w:cs="Times New Roman"/>
              <w:sz w:val="24"/>
              <w:szCs w:val="24"/>
              <w:lang w:val="en-US"/>
            </w:rPr>
          </w:rPrChange>
        </w:rPr>
        <w:t xml:space="preserve">stemmer when stemming our data. However, we knew that automatic stemming is not a perfect process. For example, </w:t>
      </w:r>
      <w:r w:rsidR="00F11CC7" w:rsidRPr="000C0210">
        <w:rPr>
          <w:rFonts w:ascii="Times New Roman" w:hAnsi="Times New Roman" w:cs="Times New Roman"/>
          <w:i/>
          <w:sz w:val="24"/>
          <w:szCs w:val="24"/>
          <w:rPrChange w:id="427" w:author="Author">
            <w:rPr>
              <w:rFonts w:ascii="Times New Roman" w:hAnsi="Times New Roman" w:cs="Times New Roman"/>
              <w:i/>
              <w:sz w:val="24"/>
              <w:szCs w:val="24"/>
              <w:lang w:val="en-US"/>
            </w:rPr>
          </w:rPrChange>
        </w:rPr>
        <w:t>scientist</w:t>
      </w:r>
      <w:r w:rsidR="00F11CC7" w:rsidRPr="000C0210">
        <w:rPr>
          <w:rFonts w:ascii="Times New Roman" w:hAnsi="Times New Roman" w:cs="Times New Roman"/>
          <w:sz w:val="24"/>
          <w:szCs w:val="24"/>
          <w:rPrChange w:id="428" w:author="Author">
            <w:rPr>
              <w:rFonts w:ascii="Times New Roman" w:hAnsi="Times New Roman" w:cs="Times New Roman"/>
              <w:sz w:val="24"/>
              <w:szCs w:val="24"/>
              <w:lang w:val="en-US"/>
            </w:rPr>
          </w:rPrChange>
        </w:rPr>
        <w:t xml:space="preserve"> is a person who studies science, and likely should be combined into a global </w:t>
      </w:r>
      <w:r w:rsidR="00F11CC7" w:rsidRPr="000C0210">
        <w:rPr>
          <w:rFonts w:ascii="Times New Roman" w:hAnsi="Times New Roman" w:cs="Times New Roman"/>
          <w:i/>
          <w:sz w:val="24"/>
          <w:szCs w:val="24"/>
          <w:rPrChange w:id="429" w:author="Author">
            <w:rPr>
              <w:rFonts w:ascii="Times New Roman" w:hAnsi="Times New Roman" w:cs="Times New Roman"/>
              <w:i/>
              <w:sz w:val="24"/>
              <w:szCs w:val="24"/>
              <w:lang w:val="en-US"/>
            </w:rPr>
          </w:rPrChange>
        </w:rPr>
        <w:t>science</w:t>
      </w:r>
      <w:r w:rsidR="00F11CC7" w:rsidRPr="000C0210">
        <w:rPr>
          <w:rFonts w:ascii="Times New Roman" w:hAnsi="Times New Roman" w:cs="Times New Roman"/>
          <w:sz w:val="24"/>
          <w:szCs w:val="24"/>
          <w:rPrChange w:id="430" w:author="Author">
            <w:rPr>
              <w:rFonts w:ascii="Times New Roman" w:hAnsi="Times New Roman" w:cs="Times New Roman"/>
              <w:sz w:val="24"/>
              <w:szCs w:val="24"/>
              <w:lang w:val="en-US"/>
            </w:rPr>
          </w:rPrChange>
        </w:rPr>
        <w:t xml:space="preserve"> word form. </w:t>
      </w:r>
      <w:del w:id="431" w:author="Author">
        <w:r w:rsidR="00F11CC7" w:rsidRPr="000C0210" w:rsidDel="00163D12">
          <w:rPr>
            <w:rFonts w:ascii="Times New Roman" w:hAnsi="Times New Roman" w:cs="Times New Roman"/>
            <w:sz w:val="24"/>
            <w:szCs w:val="24"/>
            <w:rPrChange w:id="432" w:author="Author">
              <w:rPr>
                <w:rFonts w:ascii="Times New Roman" w:hAnsi="Times New Roman" w:cs="Times New Roman"/>
                <w:sz w:val="24"/>
                <w:szCs w:val="24"/>
                <w:lang w:val="en-US"/>
              </w:rPr>
            </w:rPrChange>
          </w:rPr>
          <w:delText xml:space="preserve">As you can see </w:delText>
        </w:r>
      </w:del>
      <w:ins w:id="433" w:author="Author">
        <w:r w:rsidR="00163D12" w:rsidRPr="000C0210">
          <w:rPr>
            <w:rFonts w:ascii="Times New Roman" w:hAnsi="Times New Roman" w:cs="Times New Roman"/>
            <w:sz w:val="24"/>
            <w:szCs w:val="24"/>
            <w:rPrChange w:id="434" w:author="Author">
              <w:rPr>
                <w:rFonts w:ascii="Times New Roman" w:hAnsi="Times New Roman" w:cs="Times New Roman"/>
                <w:sz w:val="24"/>
                <w:szCs w:val="24"/>
                <w:lang w:val="en-US"/>
              </w:rPr>
            </w:rPrChange>
          </w:rPr>
          <w:t>I</w:t>
        </w:r>
      </w:ins>
      <w:del w:id="435" w:author="Author">
        <w:r w:rsidR="00F11CC7" w:rsidRPr="000C0210" w:rsidDel="00163D12">
          <w:rPr>
            <w:rFonts w:ascii="Times New Roman" w:hAnsi="Times New Roman" w:cs="Times New Roman"/>
            <w:sz w:val="24"/>
            <w:szCs w:val="24"/>
            <w:rPrChange w:id="436" w:author="Author">
              <w:rPr>
                <w:rFonts w:ascii="Times New Roman" w:hAnsi="Times New Roman" w:cs="Times New Roman"/>
                <w:sz w:val="24"/>
                <w:szCs w:val="24"/>
                <w:lang w:val="en-US"/>
              </w:rPr>
            </w:rPrChange>
          </w:rPr>
          <w:delText>i</w:delText>
        </w:r>
      </w:del>
      <w:r w:rsidR="00F11CC7" w:rsidRPr="000C0210">
        <w:rPr>
          <w:rFonts w:ascii="Times New Roman" w:hAnsi="Times New Roman" w:cs="Times New Roman"/>
          <w:sz w:val="24"/>
          <w:szCs w:val="24"/>
          <w:rPrChange w:id="437" w:author="Author">
            <w:rPr>
              <w:rFonts w:ascii="Times New Roman" w:hAnsi="Times New Roman" w:cs="Times New Roman"/>
              <w:sz w:val="24"/>
              <w:szCs w:val="24"/>
              <w:lang w:val="en-US"/>
            </w:rPr>
          </w:rPrChange>
        </w:rPr>
        <w:t xml:space="preserve">f you try the example option on the text processing webpage, this word does not change when processed </w:t>
      </w:r>
      <w:r w:rsidR="00F11CC7" w:rsidRPr="000C0210">
        <w:rPr>
          <w:rFonts w:ascii="Times New Roman" w:hAnsi="Times New Roman" w:cs="Times New Roman"/>
          <w:sz w:val="24"/>
          <w:szCs w:val="24"/>
          <w:rPrChange w:id="438" w:author="Author">
            <w:rPr>
              <w:rFonts w:ascii="Times New Roman" w:hAnsi="Times New Roman" w:cs="Times New Roman"/>
              <w:sz w:val="24"/>
              <w:szCs w:val="24"/>
              <w:lang w:val="en-US"/>
            </w:rPr>
          </w:rPrChange>
        </w:rPr>
        <w:lastRenderedPageBreak/>
        <w:t>through the stemmer. We handled these unique word forms in the next stage of analysis by making sure all word forms were included in our dictionary.</w:t>
      </w:r>
    </w:p>
    <w:p w14:paraId="78B02FBA" w14:textId="77777777" w:rsidR="00163D12" w:rsidRPr="000C0210" w:rsidRDefault="00F11CC7" w:rsidP="0091309D">
      <w:pPr>
        <w:spacing w:after="0" w:line="480" w:lineRule="auto"/>
        <w:ind w:firstLine="720"/>
        <w:jc w:val="both"/>
        <w:rPr>
          <w:ins w:id="439" w:author="Author"/>
          <w:rFonts w:ascii="Times New Roman" w:hAnsi="Times New Roman" w:cs="Times New Roman"/>
          <w:sz w:val="24"/>
          <w:szCs w:val="24"/>
          <w:rPrChange w:id="440" w:author="Author">
            <w:rPr>
              <w:ins w:id="441" w:author="Author"/>
              <w:rFonts w:ascii="Times New Roman" w:hAnsi="Times New Roman" w:cs="Times New Roman"/>
              <w:sz w:val="24"/>
              <w:szCs w:val="24"/>
              <w:lang w:val="en-US"/>
            </w:rPr>
          </w:rPrChange>
        </w:rPr>
      </w:pPr>
      <w:commentRangeStart w:id="442"/>
      <w:r w:rsidRPr="000C0210">
        <w:rPr>
          <w:rFonts w:ascii="Times New Roman" w:hAnsi="Times New Roman" w:cs="Times New Roman"/>
          <w:sz w:val="24"/>
          <w:szCs w:val="24"/>
          <w:rPrChange w:id="443" w:author="Author">
            <w:rPr>
              <w:rFonts w:ascii="Times New Roman" w:hAnsi="Times New Roman" w:cs="Times New Roman"/>
              <w:sz w:val="24"/>
              <w:szCs w:val="24"/>
              <w:lang w:val="en-US"/>
            </w:rPr>
          </w:rPrChange>
        </w:rPr>
        <w:t>As</w:t>
      </w:r>
      <w:commentRangeEnd w:id="442"/>
      <w:r w:rsidR="00163D12" w:rsidRPr="003D7171">
        <w:rPr>
          <w:rStyle w:val="CommentReference"/>
        </w:rPr>
        <w:commentReference w:id="442"/>
      </w:r>
      <w:r w:rsidRPr="000C0210">
        <w:rPr>
          <w:rFonts w:ascii="Times New Roman" w:hAnsi="Times New Roman" w:cs="Times New Roman"/>
          <w:sz w:val="24"/>
          <w:szCs w:val="24"/>
          <w:rPrChange w:id="444" w:author="Author">
            <w:rPr>
              <w:rFonts w:ascii="Times New Roman" w:hAnsi="Times New Roman" w:cs="Times New Roman"/>
              <w:sz w:val="24"/>
              <w:szCs w:val="24"/>
              <w:lang w:val="en-US"/>
            </w:rPr>
          </w:rPrChange>
        </w:rPr>
        <w:t xml:space="preserve"> mentioned earlier, we used the Moral Foundations Dictionary to know what words to look for within the text that we collected from the news websites. </w:t>
      </w:r>
      <w:r w:rsidR="00A06ED9" w:rsidRPr="000C0210">
        <w:rPr>
          <w:rFonts w:ascii="Times New Roman" w:hAnsi="Times New Roman" w:cs="Times New Roman"/>
          <w:sz w:val="24"/>
          <w:szCs w:val="24"/>
          <w:rPrChange w:id="445" w:author="Author">
            <w:rPr>
              <w:rFonts w:ascii="Times New Roman" w:hAnsi="Times New Roman" w:cs="Times New Roman"/>
              <w:sz w:val="24"/>
              <w:szCs w:val="24"/>
              <w:lang w:val="en-US"/>
            </w:rPr>
          </w:rPrChange>
        </w:rPr>
        <w:t xml:space="preserve">For example, in the </w:t>
      </w:r>
      <w:r w:rsidR="00A06ED9" w:rsidRPr="000C0210">
        <w:rPr>
          <w:rFonts w:ascii="Times New Roman" w:hAnsi="Times New Roman" w:cs="Times New Roman"/>
          <w:i/>
          <w:sz w:val="24"/>
          <w:szCs w:val="24"/>
          <w:rPrChange w:id="446" w:author="Author">
            <w:rPr>
              <w:rFonts w:ascii="Times New Roman" w:hAnsi="Times New Roman" w:cs="Times New Roman"/>
              <w:i/>
              <w:sz w:val="24"/>
              <w:szCs w:val="24"/>
              <w:lang w:val="en-US"/>
            </w:rPr>
          </w:rPrChange>
        </w:rPr>
        <w:t>harm/care</w:t>
      </w:r>
      <w:r w:rsidR="00A06ED9" w:rsidRPr="000C0210">
        <w:rPr>
          <w:rFonts w:ascii="Times New Roman" w:hAnsi="Times New Roman" w:cs="Times New Roman"/>
          <w:sz w:val="24"/>
          <w:szCs w:val="24"/>
          <w:rPrChange w:id="447" w:author="Author">
            <w:rPr>
              <w:rFonts w:ascii="Times New Roman" w:hAnsi="Times New Roman" w:cs="Times New Roman"/>
              <w:sz w:val="24"/>
              <w:szCs w:val="24"/>
              <w:lang w:val="en-US"/>
            </w:rPr>
          </w:rPrChange>
        </w:rPr>
        <w:t xml:space="preserve"> category, we looked for concepts such as </w:t>
      </w:r>
      <w:r w:rsidR="00A06ED9" w:rsidRPr="000C0210">
        <w:rPr>
          <w:rFonts w:ascii="Times New Roman" w:hAnsi="Times New Roman" w:cs="Times New Roman"/>
          <w:i/>
          <w:sz w:val="24"/>
          <w:szCs w:val="24"/>
          <w:rPrChange w:id="448" w:author="Author">
            <w:rPr>
              <w:rFonts w:ascii="Times New Roman" w:hAnsi="Times New Roman" w:cs="Times New Roman"/>
              <w:i/>
              <w:sz w:val="24"/>
              <w:szCs w:val="24"/>
              <w:lang w:val="en-US"/>
            </w:rPr>
          </w:rPrChange>
        </w:rPr>
        <w:t>attack</w:t>
      </w:r>
      <w:r w:rsidR="00A06ED9" w:rsidRPr="000C0210">
        <w:rPr>
          <w:rFonts w:ascii="Times New Roman" w:hAnsi="Times New Roman" w:cs="Times New Roman"/>
          <w:sz w:val="24"/>
          <w:szCs w:val="24"/>
          <w:rPrChange w:id="449" w:author="Author">
            <w:rPr>
              <w:rFonts w:ascii="Times New Roman" w:hAnsi="Times New Roman" w:cs="Times New Roman"/>
              <w:sz w:val="24"/>
              <w:szCs w:val="24"/>
              <w:lang w:val="en-US"/>
            </w:rPr>
          </w:rPrChange>
        </w:rPr>
        <w:t xml:space="preserve"> and </w:t>
      </w:r>
      <w:r w:rsidR="00A06ED9" w:rsidRPr="000C0210">
        <w:rPr>
          <w:rFonts w:ascii="Times New Roman" w:hAnsi="Times New Roman" w:cs="Times New Roman"/>
          <w:i/>
          <w:sz w:val="24"/>
          <w:szCs w:val="24"/>
          <w:rPrChange w:id="450" w:author="Author">
            <w:rPr>
              <w:rFonts w:ascii="Times New Roman" w:hAnsi="Times New Roman" w:cs="Times New Roman"/>
              <w:i/>
              <w:sz w:val="24"/>
              <w:szCs w:val="24"/>
              <w:lang w:val="en-US"/>
            </w:rPr>
          </w:rPrChange>
        </w:rPr>
        <w:t>protected</w:t>
      </w:r>
      <w:r w:rsidR="00A06ED9" w:rsidRPr="000C0210">
        <w:rPr>
          <w:rFonts w:ascii="Times New Roman" w:hAnsi="Times New Roman" w:cs="Times New Roman"/>
          <w:sz w:val="24"/>
          <w:szCs w:val="24"/>
          <w:rPrChange w:id="451" w:author="Author">
            <w:rPr>
              <w:rFonts w:ascii="Times New Roman" w:hAnsi="Times New Roman" w:cs="Times New Roman"/>
              <w:sz w:val="24"/>
              <w:szCs w:val="24"/>
              <w:lang w:val="en-US"/>
            </w:rPr>
          </w:rPrChange>
        </w:rPr>
        <w:t xml:space="preserve">, while the </w:t>
      </w:r>
      <w:r w:rsidR="00A06ED9" w:rsidRPr="000C0210">
        <w:rPr>
          <w:rFonts w:ascii="Times New Roman" w:hAnsi="Times New Roman" w:cs="Times New Roman"/>
          <w:i/>
          <w:sz w:val="24"/>
          <w:szCs w:val="24"/>
          <w:rPrChange w:id="452" w:author="Author">
            <w:rPr>
              <w:rFonts w:ascii="Times New Roman" w:hAnsi="Times New Roman" w:cs="Times New Roman"/>
              <w:i/>
              <w:sz w:val="24"/>
              <w:szCs w:val="24"/>
              <w:lang w:val="en-US"/>
            </w:rPr>
          </w:rPrChange>
        </w:rPr>
        <w:t>fairness/reciprocity</w:t>
      </w:r>
      <w:r w:rsidR="00A06ED9" w:rsidRPr="000C0210">
        <w:rPr>
          <w:rFonts w:ascii="Times New Roman" w:hAnsi="Times New Roman" w:cs="Times New Roman"/>
          <w:sz w:val="24"/>
          <w:szCs w:val="24"/>
          <w:rPrChange w:id="453" w:author="Author">
            <w:rPr>
              <w:rFonts w:ascii="Times New Roman" w:hAnsi="Times New Roman" w:cs="Times New Roman"/>
              <w:sz w:val="24"/>
              <w:szCs w:val="24"/>
              <w:lang w:val="en-US"/>
            </w:rPr>
          </w:rPrChange>
        </w:rPr>
        <w:t xml:space="preserve"> category included words such as </w:t>
      </w:r>
      <w:r w:rsidR="00A06ED9" w:rsidRPr="000C0210">
        <w:rPr>
          <w:rFonts w:ascii="Times New Roman" w:hAnsi="Times New Roman" w:cs="Times New Roman"/>
          <w:i/>
          <w:sz w:val="24"/>
          <w:szCs w:val="24"/>
          <w:rPrChange w:id="454" w:author="Author">
            <w:rPr>
              <w:rFonts w:ascii="Times New Roman" w:hAnsi="Times New Roman" w:cs="Times New Roman"/>
              <w:i/>
              <w:sz w:val="24"/>
              <w:szCs w:val="24"/>
              <w:lang w:val="en-US"/>
            </w:rPr>
          </w:rPrChange>
        </w:rPr>
        <w:t>equal</w:t>
      </w:r>
      <w:r w:rsidR="00A06ED9" w:rsidRPr="000C0210">
        <w:rPr>
          <w:rFonts w:ascii="Times New Roman" w:hAnsi="Times New Roman" w:cs="Times New Roman"/>
          <w:sz w:val="24"/>
          <w:szCs w:val="24"/>
          <w:rPrChange w:id="455" w:author="Author">
            <w:rPr>
              <w:rFonts w:ascii="Times New Roman" w:hAnsi="Times New Roman" w:cs="Times New Roman"/>
              <w:sz w:val="24"/>
              <w:szCs w:val="24"/>
              <w:lang w:val="en-US"/>
            </w:rPr>
          </w:rPrChange>
        </w:rPr>
        <w:t xml:space="preserve"> and </w:t>
      </w:r>
      <w:r w:rsidR="00A06ED9" w:rsidRPr="000C0210">
        <w:rPr>
          <w:rFonts w:ascii="Times New Roman" w:hAnsi="Times New Roman" w:cs="Times New Roman"/>
          <w:i/>
          <w:sz w:val="24"/>
          <w:szCs w:val="24"/>
          <w:rPrChange w:id="456" w:author="Author">
            <w:rPr>
              <w:rFonts w:ascii="Times New Roman" w:hAnsi="Times New Roman" w:cs="Times New Roman"/>
              <w:i/>
              <w:sz w:val="24"/>
              <w:szCs w:val="24"/>
              <w:lang w:val="en-US"/>
            </w:rPr>
          </w:rPrChange>
        </w:rPr>
        <w:t>bias</w:t>
      </w:r>
      <w:r w:rsidR="00F71BBE" w:rsidRPr="000C0210">
        <w:rPr>
          <w:rFonts w:ascii="Times New Roman" w:hAnsi="Times New Roman" w:cs="Times New Roman"/>
          <w:sz w:val="24"/>
          <w:szCs w:val="24"/>
          <w:rPrChange w:id="457" w:author="Author">
            <w:rPr>
              <w:rFonts w:ascii="Times New Roman" w:hAnsi="Times New Roman" w:cs="Times New Roman"/>
              <w:sz w:val="24"/>
              <w:szCs w:val="24"/>
              <w:lang w:val="en-US"/>
            </w:rPr>
          </w:rPrChange>
        </w:rPr>
        <w:t>.</w:t>
      </w:r>
      <w:r w:rsidR="00A06ED9" w:rsidRPr="000C0210">
        <w:rPr>
          <w:rFonts w:ascii="Times New Roman" w:hAnsi="Times New Roman" w:cs="Times New Roman"/>
          <w:sz w:val="24"/>
          <w:szCs w:val="24"/>
          <w:rPrChange w:id="458" w:author="Author">
            <w:rPr>
              <w:rFonts w:ascii="Times New Roman" w:hAnsi="Times New Roman" w:cs="Times New Roman"/>
              <w:sz w:val="24"/>
              <w:szCs w:val="24"/>
              <w:lang w:val="en-US"/>
            </w:rPr>
          </w:rPrChange>
        </w:rPr>
        <w:t xml:space="preserve"> </w:t>
      </w:r>
      <w:r w:rsidR="003B7D86" w:rsidRPr="000C0210">
        <w:rPr>
          <w:rFonts w:ascii="Times New Roman" w:hAnsi="Times New Roman" w:cs="Times New Roman"/>
          <w:sz w:val="24"/>
          <w:szCs w:val="24"/>
          <w:rPrChange w:id="459" w:author="Author">
            <w:rPr>
              <w:rFonts w:ascii="Times New Roman" w:hAnsi="Times New Roman" w:cs="Times New Roman"/>
              <w:sz w:val="24"/>
              <w:szCs w:val="24"/>
              <w:lang w:val="en-US"/>
            </w:rPr>
          </w:rPrChange>
        </w:rPr>
        <w:t xml:space="preserve">Our original data source was stemmed, and therefore, in this step, we stemmed the dictionary words so they would match the </w:t>
      </w:r>
      <w:r w:rsidR="003B7D86" w:rsidRPr="000C0210">
        <w:rPr>
          <w:rFonts w:ascii="Times New Roman" w:hAnsi="Times New Roman" w:cs="Times New Roman"/>
          <w:b/>
          <w:sz w:val="24"/>
          <w:szCs w:val="24"/>
          <w:rPrChange w:id="460" w:author="Author">
            <w:rPr>
              <w:rFonts w:ascii="Times New Roman" w:hAnsi="Times New Roman" w:cs="Times New Roman"/>
              <w:b/>
              <w:sz w:val="24"/>
              <w:szCs w:val="24"/>
              <w:lang w:val="en-US"/>
            </w:rPr>
          </w:rPrChange>
        </w:rPr>
        <w:t>Processed</w:t>
      </w:r>
      <w:r w:rsidR="003B7D86" w:rsidRPr="000C0210">
        <w:rPr>
          <w:rFonts w:ascii="Times New Roman" w:hAnsi="Times New Roman" w:cs="Times New Roman"/>
          <w:sz w:val="24"/>
          <w:szCs w:val="24"/>
          <w:rPrChange w:id="461" w:author="Author">
            <w:rPr>
              <w:rFonts w:ascii="Times New Roman" w:hAnsi="Times New Roman" w:cs="Times New Roman"/>
              <w:sz w:val="24"/>
              <w:szCs w:val="24"/>
              <w:lang w:val="en-US"/>
            </w:rPr>
          </w:rPrChange>
        </w:rPr>
        <w:t xml:space="preserve"> data. Because we knew that stemming was not a perfect procedure, we added all forms of each root word to make sure to capture that concept such as </w:t>
      </w:r>
      <w:r w:rsidR="003B7D86" w:rsidRPr="000C0210">
        <w:rPr>
          <w:rFonts w:ascii="Times New Roman" w:hAnsi="Times New Roman" w:cs="Times New Roman"/>
          <w:i/>
          <w:sz w:val="24"/>
          <w:szCs w:val="24"/>
          <w:rPrChange w:id="462" w:author="Author">
            <w:rPr>
              <w:rFonts w:ascii="Times New Roman" w:hAnsi="Times New Roman" w:cs="Times New Roman"/>
              <w:i/>
              <w:sz w:val="24"/>
              <w:szCs w:val="24"/>
              <w:lang w:val="en-US"/>
            </w:rPr>
          </w:rPrChange>
        </w:rPr>
        <w:t xml:space="preserve">equal, equate, equals, equality, </w:t>
      </w:r>
      <w:del w:id="463" w:author="Author">
        <w:r w:rsidR="003B7D86" w:rsidRPr="000C0210" w:rsidDel="00163D12">
          <w:rPr>
            <w:rFonts w:ascii="Times New Roman" w:hAnsi="Times New Roman" w:cs="Times New Roman"/>
            <w:sz w:val="24"/>
            <w:szCs w:val="24"/>
            <w:rPrChange w:id="464" w:author="Author">
              <w:rPr>
                <w:rFonts w:ascii="Times New Roman" w:hAnsi="Times New Roman" w:cs="Times New Roman"/>
                <w:sz w:val="24"/>
                <w:szCs w:val="24"/>
                <w:lang w:val="en-US"/>
              </w:rPr>
            </w:rPrChange>
          </w:rPr>
          <w:delText>etc</w:delText>
        </w:r>
      </w:del>
      <w:ins w:id="465" w:author="Author">
        <w:r w:rsidR="00163D12" w:rsidRPr="000C0210">
          <w:rPr>
            <w:rFonts w:ascii="Times New Roman" w:hAnsi="Times New Roman" w:cs="Times New Roman"/>
            <w:sz w:val="24"/>
            <w:szCs w:val="24"/>
            <w:rPrChange w:id="466" w:author="Author">
              <w:rPr>
                <w:rFonts w:ascii="Times New Roman" w:hAnsi="Times New Roman" w:cs="Times New Roman"/>
                <w:sz w:val="24"/>
                <w:szCs w:val="24"/>
                <w:lang w:val="en-US"/>
              </w:rPr>
            </w:rPrChange>
          </w:rPr>
          <w:t>and so on</w:t>
        </w:r>
      </w:ins>
      <w:r w:rsidR="003B7D86" w:rsidRPr="000C0210">
        <w:rPr>
          <w:rFonts w:ascii="Times New Roman" w:hAnsi="Times New Roman" w:cs="Times New Roman"/>
          <w:sz w:val="24"/>
          <w:szCs w:val="24"/>
          <w:rPrChange w:id="467" w:author="Author">
            <w:rPr>
              <w:rFonts w:ascii="Times New Roman" w:hAnsi="Times New Roman" w:cs="Times New Roman"/>
              <w:sz w:val="24"/>
              <w:szCs w:val="24"/>
              <w:lang w:val="en-US"/>
            </w:rPr>
          </w:rPrChange>
        </w:rPr>
        <w:t xml:space="preserve">. </w:t>
      </w:r>
      <w:r w:rsidR="00865F03" w:rsidRPr="000C0210">
        <w:rPr>
          <w:rFonts w:ascii="Times New Roman" w:hAnsi="Times New Roman" w:cs="Times New Roman"/>
          <w:sz w:val="24"/>
          <w:szCs w:val="24"/>
          <w:rPrChange w:id="468" w:author="Author">
            <w:rPr>
              <w:rFonts w:ascii="Times New Roman" w:hAnsi="Times New Roman" w:cs="Times New Roman"/>
              <w:sz w:val="24"/>
              <w:szCs w:val="24"/>
              <w:lang w:val="en-US"/>
            </w:rPr>
          </w:rPrChange>
        </w:rPr>
        <w:t>This procedure sometimes produced duplicate dictionary stems, so those were discarded to only look for each concept once.</w:t>
      </w:r>
    </w:p>
    <w:p w14:paraId="67ADCAD6" w14:textId="1A23D81A" w:rsidR="00F11CC7" w:rsidRPr="000C0210" w:rsidRDefault="00865F03" w:rsidP="0091309D">
      <w:pPr>
        <w:spacing w:after="0" w:line="480" w:lineRule="auto"/>
        <w:ind w:firstLine="720"/>
        <w:jc w:val="both"/>
        <w:rPr>
          <w:rFonts w:ascii="Times New Roman" w:hAnsi="Times New Roman" w:cs="Times New Roman"/>
          <w:sz w:val="24"/>
          <w:szCs w:val="24"/>
          <w:rPrChange w:id="469" w:author="Author">
            <w:rPr>
              <w:rFonts w:ascii="Times New Roman" w:hAnsi="Times New Roman" w:cs="Times New Roman"/>
              <w:sz w:val="24"/>
              <w:szCs w:val="24"/>
              <w:lang w:val="en-US"/>
            </w:rPr>
          </w:rPrChange>
        </w:rPr>
      </w:pPr>
      <w:del w:id="470" w:author="Author">
        <w:r w:rsidRPr="000C0210" w:rsidDel="00163D12">
          <w:rPr>
            <w:rFonts w:ascii="Times New Roman" w:hAnsi="Times New Roman" w:cs="Times New Roman"/>
            <w:sz w:val="24"/>
            <w:szCs w:val="24"/>
            <w:rPrChange w:id="471" w:author="Author">
              <w:rPr>
                <w:rFonts w:ascii="Times New Roman" w:hAnsi="Times New Roman" w:cs="Times New Roman"/>
                <w:sz w:val="24"/>
                <w:szCs w:val="24"/>
                <w:lang w:val="en-US"/>
              </w:rPr>
            </w:rPrChange>
          </w:rPr>
          <w:delText xml:space="preserve"> </w:delText>
        </w:r>
        <w:r w:rsidR="00F71BBE" w:rsidRPr="000C0210" w:rsidDel="00163D12">
          <w:rPr>
            <w:rFonts w:ascii="Times New Roman" w:hAnsi="Times New Roman" w:cs="Times New Roman"/>
            <w:sz w:val="24"/>
            <w:szCs w:val="24"/>
            <w:rPrChange w:id="472" w:author="Author">
              <w:rPr>
                <w:rFonts w:ascii="Times New Roman" w:hAnsi="Times New Roman" w:cs="Times New Roman"/>
                <w:sz w:val="24"/>
                <w:szCs w:val="24"/>
                <w:lang w:val="en-US"/>
              </w:rPr>
            </w:rPrChange>
          </w:rPr>
          <w:delText xml:space="preserve"> </w:delText>
        </w:r>
      </w:del>
      <w:r w:rsidR="007736D7" w:rsidRPr="000C0210">
        <w:rPr>
          <w:rFonts w:ascii="Times New Roman" w:hAnsi="Times New Roman" w:cs="Times New Roman"/>
          <w:sz w:val="24"/>
          <w:szCs w:val="24"/>
          <w:rPrChange w:id="473" w:author="Author">
            <w:rPr>
              <w:rFonts w:ascii="Times New Roman" w:hAnsi="Times New Roman" w:cs="Times New Roman"/>
              <w:sz w:val="24"/>
              <w:szCs w:val="24"/>
              <w:lang w:val="en-US"/>
            </w:rPr>
          </w:rPrChange>
        </w:rPr>
        <w:t xml:space="preserve">Now that both data sources (the </w:t>
      </w:r>
      <w:r w:rsidR="007736D7" w:rsidRPr="000C0210">
        <w:rPr>
          <w:rFonts w:ascii="Times New Roman" w:hAnsi="Times New Roman" w:cs="Times New Roman"/>
          <w:b/>
          <w:sz w:val="24"/>
          <w:szCs w:val="24"/>
          <w:rPrChange w:id="474" w:author="Author">
            <w:rPr>
              <w:rFonts w:ascii="Times New Roman" w:hAnsi="Times New Roman" w:cs="Times New Roman"/>
              <w:b/>
              <w:sz w:val="24"/>
              <w:szCs w:val="24"/>
              <w:lang w:val="en-US"/>
            </w:rPr>
          </w:rPrChange>
        </w:rPr>
        <w:t xml:space="preserve">Processed </w:t>
      </w:r>
      <w:r w:rsidR="007736D7" w:rsidRPr="000C0210">
        <w:rPr>
          <w:rFonts w:ascii="Times New Roman" w:hAnsi="Times New Roman" w:cs="Times New Roman"/>
          <w:sz w:val="24"/>
          <w:szCs w:val="24"/>
          <w:rPrChange w:id="475" w:author="Author">
            <w:rPr>
              <w:rFonts w:ascii="Times New Roman" w:hAnsi="Times New Roman" w:cs="Times New Roman"/>
              <w:sz w:val="24"/>
              <w:szCs w:val="24"/>
              <w:lang w:val="en-US"/>
            </w:rPr>
          </w:rPrChange>
        </w:rPr>
        <w:t>data and the dictionary list) were stemmed, we proceeded to create a frequency count of all words</w:t>
      </w:r>
      <w:r w:rsidR="00740AAF" w:rsidRPr="000C0210">
        <w:rPr>
          <w:rFonts w:ascii="Times New Roman" w:hAnsi="Times New Roman" w:cs="Times New Roman"/>
          <w:sz w:val="24"/>
          <w:szCs w:val="24"/>
          <w:rPrChange w:id="476" w:author="Author">
            <w:rPr>
              <w:rFonts w:ascii="Times New Roman" w:hAnsi="Times New Roman" w:cs="Times New Roman"/>
              <w:sz w:val="24"/>
              <w:szCs w:val="24"/>
              <w:lang w:val="en-US"/>
            </w:rPr>
          </w:rPrChange>
        </w:rPr>
        <w:t xml:space="preserve"> in each text source. The total </w:t>
      </w:r>
      <w:r w:rsidR="00740AAF" w:rsidRPr="000C0210">
        <w:rPr>
          <w:rFonts w:ascii="Times New Roman" w:hAnsi="Times New Roman" w:cs="Times New Roman"/>
          <w:b/>
          <w:sz w:val="24"/>
          <w:szCs w:val="24"/>
          <w:rPrChange w:id="477" w:author="Author">
            <w:rPr>
              <w:rFonts w:ascii="Times New Roman" w:hAnsi="Times New Roman" w:cs="Times New Roman"/>
              <w:b/>
              <w:sz w:val="24"/>
              <w:szCs w:val="24"/>
              <w:lang w:val="en-US"/>
            </w:rPr>
          </w:rPrChange>
        </w:rPr>
        <w:t>Word Count</w:t>
      </w:r>
      <w:r w:rsidR="00740AAF" w:rsidRPr="000C0210">
        <w:rPr>
          <w:rFonts w:ascii="Times New Roman" w:hAnsi="Times New Roman" w:cs="Times New Roman"/>
          <w:sz w:val="24"/>
          <w:szCs w:val="24"/>
          <w:rPrChange w:id="478" w:author="Author">
            <w:rPr>
              <w:rFonts w:ascii="Times New Roman" w:hAnsi="Times New Roman" w:cs="Times New Roman"/>
              <w:sz w:val="24"/>
              <w:szCs w:val="24"/>
              <w:lang w:val="en-US"/>
            </w:rPr>
          </w:rPrChange>
        </w:rPr>
        <w:t xml:space="preserve"> is included to help control for the differences in article length within and between publications, as some articles were short summaries, while others were longer in form. </w:t>
      </w:r>
      <w:r w:rsidR="00D96F7B" w:rsidRPr="000C0210">
        <w:rPr>
          <w:rFonts w:ascii="Times New Roman" w:hAnsi="Times New Roman" w:cs="Times New Roman"/>
          <w:sz w:val="24"/>
          <w:szCs w:val="24"/>
          <w:rPrChange w:id="479" w:author="Author">
            <w:rPr>
              <w:rFonts w:ascii="Times New Roman" w:hAnsi="Times New Roman" w:cs="Times New Roman"/>
              <w:sz w:val="24"/>
              <w:szCs w:val="24"/>
              <w:lang w:val="en-US"/>
            </w:rPr>
          </w:rPrChange>
        </w:rPr>
        <w:t xml:space="preserve">The words used in each article were the compared to the dictionary words and only those words </w:t>
      </w:r>
      <w:r w:rsidR="004B0F1B" w:rsidRPr="000C0210">
        <w:rPr>
          <w:rFonts w:ascii="Times New Roman" w:hAnsi="Times New Roman" w:cs="Times New Roman"/>
          <w:sz w:val="24"/>
          <w:szCs w:val="24"/>
          <w:rPrChange w:id="480" w:author="Author">
            <w:rPr>
              <w:rFonts w:ascii="Times New Roman" w:hAnsi="Times New Roman" w:cs="Times New Roman"/>
              <w:sz w:val="24"/>
              <w:szCs w:val="24"/>
              <w:lang w:val="en-US"/>
            </w:rPr>
          </w:rPrChange>
        </w:rPr>
        <w:t xml:space="preserve">were selected out of the larger set. For example, </w:t>
      </w:r>
      <w:r w:rsidR="004B0F1B" w:rsidRPr="000C0210">
        <w:rPr>
          <w:rFonts w:ascii="Times New Roman" w:hAnsi="Times New Roman" w:cs="Times New Roman"/>
          <w:i/>
          <w:sz w:val="24"/>
          <w:szCs w:val="24"/>
          <w:rPrChange w:id="481" w:author="Author">
            <w:rPr>
              <w:rFonts w:ascii="Times New Roman" w:hAnsi="Times New Roman" w:cs="Times New Roman"/>
              <w:i/>
              <w:sz w:val="24"/>
              <w:szCs w:val="24"/>
              <w:lang w:val="en-US"/>
            </w:rPr>
          </w:rPrChange>
        </w:rPr>
        <w:t>equal</w:t>
      </w:r>
      <w:r w:rsidR="004B0F1B" w:rsidRPr="000C0210">
        <w:rPr>
          <w:rFonts w:ascii="Times New Roman" w:hAnsi="Times New Roman" w:cs="Times New Roman"/>
          <w:sz w:val="24"/>
          <w:szCs w:val="24"/>
          <w:rPrChange w:id="482" w:author="Author">
            <w:rPr>
              <w:rFonts w:ascii="Times New Roman" w:hAnsi="Times New Roman" w:cs="Times New Roman"/>
              <w:sz w:val="24"/>
              <w:szCs w:val="24"/>
              <w:lang w:val="en-US"/>
            </w:rPr>
          </w:rPrChange>
        </w:rPr>
        <w:t xml:space="preserve"> was included for the total words for </w:t>
      </w:r>
      <w:r w:rsidR="004B0F1B" w:rsidRPr="000C0210">
        <w:rPr>
          <w:rFonts w:ascii="Times New Roman" w:hAnsi="Times New Roman" w:cs="Times New Roman"/>
          <w:i/>
          <w:sz w:val="24"/>
          <w:szCs w:val="24"/>
          <w:rPrChange w:id="483" w:author="Author">
            <w:rPr>
              <w:rFonts w:ascii="Times New Roman" w:hAnsi="Times New Roman" w:cs="Times New Roman"/>
              <w:i/>
              <w:sz w:val="24"/>
              <w:szCs w:val="24"/>
              <w:lang w:val="en-US"/>
            </w:rPr>
          </w:rPrChange>
        </w:rPr>
        <w:t>fairness</w:t>
      </w:r>
      <w:r w:rsidR="004B0F1B" w:rsidRPr="000C0210">
        <w:rPr>
          <w:rFonts w:ascii="Times New Roman" w:hAnsi="Times New Roman" w:cs="Times New Roman"/>
          <w:sz w:val="24"/>
          <w:szCs w:val="24"/>
          <w:rPrChange w:id="484" w:author="Author">
            <w:rPr>
              <w:rFonts w:ascii="Times New Roman" w:hAnsi="Times New Roman" w:cs="Times New Roman"/>
              <w:sz w:val="24"/>
              <w:szCs w:val="24"/>
              <w:lang w:val="en-US"/>
            </w:rPr>
          </w:rPrChange>
        </w:rPr>
        <w:t xml:space="preserve">, while other words such as </w:t>
      </w:r>
      <w:r w:rsidR="004B0F1B" w:rsidRPr="000C0210">
        <w:rPr>
          <w:rFonts w:ascii="Times New Roman" w:hAnsi="Times New Roman" w:cs="Times New Roman"/>
          <w:i/>
          <w:sz w:val="24"/>
          <w:szCs w:val="24"/>
          <w:rPrChange w:id="485" w:author="Author">
            <w:rPr>
              <w:rFonts w:ascii="Times New Roman" w:hAnsi="Times New Roman" w:cs="Times New Roman"/>
              <w:i/>
              <w:sz w:val="24"/>
              <w:szCs w:val="24"/>
              <w:lang w:val="en-US"/>
            </w:rPr>
          </w:rPrChange>
        </w:rPr>
        <w:t xml:space="preserve">another, </w:t>
      </w:r>
      <w:r w:rsidR="00AA4D10" w:rsidRPr="000C0210">
        <w:rPr>
          <w:rFonts w:ascii="Times New Roman" w:hAnsi="Times New Roman" w:cs="Times New Roman"/>
          <w:i/>
          <w:sz w:val="24"/>
          <w:szCs w:val="24"/>
          <w:rPrChange w:id="486" w:author="Author">
            <w:rPr>
              <w:rFonts w:ascii="Times New Roman" w:hAnsi="Times New Roman" w:cs="Times New Roman"/>
              <w:i/>
              <w:sz w:val="24"/>
              <w:szCs w:val="24"/>
              <w:lang w:val="en-US"/>
            </w:rPr>
          </w:rPrChange>
        </w:rPr>
        <w:t xml:space="preserve">the, </w:t>
      </w:r>
      <w:r w:rsidR="00AA4D10" w:rsidRPr="000C0210">
        <w:rPr>
          <w:rFonts w:ascii="Times New Roman" w:hAnsi="Times New Roman" w:cs="Times New Roman"/>
          <w:sz w:val="24"/>
          <w:szCs w:val="24"/>
          <w:rPrChange w:id="487" w:author="Author">
            <w:rPr>
              <w:rFonts w:ascii="Times New Roman" w:hAnsi="Times New Roman" w:cs="Times New Roman"/>
              <w:sz w:val="24"/>
              <w:szCs w:val="24"/>
              <w:lang w:val="en-US"/>
            </w:rPr>
          </w:rPrChange>
        </w:rPr>
        <w:t xml:space="preserve">and </w:t>
      </w:r>
      <w:r w:rsidR="00AA4D10" w:rsidRPr="000C0210">
        <w:rPr>
          <w:rFonts w:ascii="Times New Roman" w:hAnsi="Times New Roman" w:cs="Times New Roman"/>
          <w:i/>
          <w:sz w:val="24"/>
          <w:szCs w:val="24"/>
          <w:rPrChange w:id="488" w:author="Author">
            <w:rPr>
              <w:rFonts w:ascii="Times New Roman" w:hAnsi="Times New Roman" w:cs="Times New Roman"/>
              <w:i/>
              <w:sz w:val="24"/>
              <w:szCs w:val="24"/>
              <w:lang w:val="en-US"/>
            </w:rPr>
          </w:rPrChange>
        </w:rPr>
        <w:t>over</w:t>
      </w:r>
      <w:r w:rsidR="00AA4D10" w:rsidRPr="000C0210">
        <w:rPr>
          <w:rFonts w:ascii="Times New Roman" w:hAnsi="Times New Roman" w:cs="Times New Roman"/>
          <w:sz w:val="24"/>
          <w:szCs w:val="24"/>
          <w:rPrChange w:id="489" w:author="Author">
            <w:rPr>
              <w:rFonts w:ascii="Times New Roman" w:hAnsi="Times New Roman" w:cs="Times New Roman"/>
              <w:sz w:val="24"/>
              <w:szCs w:val="24"/>
              <w:lang w:val="en-US"/>
            </w:rPr>
          </w:rPrChange>
        </w:rPr>
        <w:t xml:space="preserve"> would be ignored. Last, we created a percentage of each foundation area found in the </w:t>
      </w:r>
      <w:r w:rsidR="00AA4D10" w:rsidRPr="000C0210">
        <w:rPr>
          <w:rFonts w:ascii="Times New Roman" w:hAnsi="Times New Roman" w:cs="Times New Roman"/>
          <w:b/>
          <w:sz w:val="24"/>
          <w:szCs w:val="24"/>
          <w:rPrChange w:id="490" w:author="Author">
            <w:rPr>
              <w:rFonts w:ascii="Times New Roman" w:hAnsi="Times New Roman" w:cs="Times New Roman"/>
              <w:b/>
              <w:sz w:val="24"/>
              <w:szCs w:val="24"/>
              <w:lang w:val="en-US"/>
            </w:rPr>
          </w:rPrChange>
        </w:rPr>
        <w:t xml:space="preserve">Harm, </w:t>
      </w:r>
      <w:proofErr w:type="spellStart"/>
      <w:r w:rsidR="00AA4D10" w:rsidRPr="000C0210">
        <w:rPr>
          <w:rFonts w:ascii="Times New Roman" w:hAnsi="Times New Roman" w:cs="Times New Roman"/>
          <w:b/>
          <w:sz w:val="24"/>
          <w:szCs w:val="24"/>
          <w:rPrChange w:id="491" w:author="Author">
            <w:rPr>
              <w:rFonts w:ascii="Times New Roman" w:hAnsi="Times New Roman" w:cs="Times New Roman"/>
              <w:b/>
              <w:sz w:val="24"/>
              <w:szCs w:val="24"/>
              <w:lang w:val="en-US"/>
            </w:rPr>
          </w:rPrChange>
        </w:rPr>
        <w:t>Ingroup</w:t>
      </w:r>
      <w:proofErr w:type="spellEnd"/>
      <w:r w:rsidR="00AA4D10" w:rsidRPr="000C0210">
        <w:rPr>
          <w:rFonts w:ascii="Times New Roman" w:hAnsi="Times New Roman" w:cs="Times New Roman"/>
          <w:b/>
          <w:sz w:val="24"/>
          <w:szCs w:val="24"/>
          <w:rPrChange w:id="492" w:author="Author">
            <w:rPr>
              <w:rFonts w:ascii="Times New Roman" w:hAnsi="Times New Roman" w:cs="Times New Roman"/>
              <w:b/>
              <w:sz w:val="24"/>
              <w:szCs w:val="24"/>
              <w:lang w:val="en-US"/>
            </w:rPr>
          </w:rPrChange>
        </w:rPr>
        <w:t xml:space="preserve">, Purity, Fairness, </w:t>
      </w:r>
      <w:r w:rsidR="00AA4D10" w:rsidRPr="000C0210">
        <w:rPr>
          <w:rFonts w:ascii="Times New Roman" w:hAnsi="Times New Roman" w:cs="Times New Roman"/>
          <w:sz w:val="24"/>
          <w:szCs w:val="24"/>
          <w:rPrChange w:id="493" w:author="Author">
            <w:rPr>
              <w:rFonts w:ascii="Times New Roman" w:hAnsi="Times New Roman" w:cs="Times New Roman"/>
              <w:sz w:val="24"/>
              <w:szCs w:val="24"/>
              <w:lang w:val="en-US"/>
            </w:rPr>
          </w:rPrChange>
        </w:rPr>
        <w:t xml:space="preserve">and </w:t>
      </w:r>
      <w:r w:rsidR="00AA4D10" w:rsidRPr="000C0210">
        <w:rPr>
          <w:rFonts w:ascii="Times New Roman" w:hAnsi="Times New Roman" w:cs="Times New Roman"/>
          <w:b/>
          <w:sz w:val="24"/>
          <w:szCs w:val="24"/>
          <w:rPrChange w:id="494" w:author="Author">
            <w:rPr>
              <w:rFonts w:ascii="Times New Roman" w:hAnsi="Times New Roman" w:cs="Times New Roman"/>
              <w:b/>
              <w:sz w:val="24"/>
              <w:szCs w:val="24"/>
              <w:lang w:val="en-US"/>
            </w:rPr>
          </w:rPrChange>
        </w:rPr>
        <w:t>Authority</w:t>
      </w:r>
      <w:r w:rsidR="00AA4D10" w:rsidRPr="000C0210">
        <w:rPr>
          <w:rFonts w:ascii="Times New Roman" w:hAnsi="Times New Roman" w:cs="Times New Roman"/>
          <w:sz w:val="24"/>
          <w:szCs w:val="24"/>
          <w:rPrChange w:id="495" w:author="Author">
            <w:rPr>
              <w:rFonts w:ascii="Times New Roman" w:hAnsi="Times New Roman" w:cs="Times New Roman"/>
              <w:sz w:val="24"/>
              <w:szCs w:val="24"/>
              <w:lang w:val="en-US"/>
            </w:rPr>
          </w:rPrChange>
        </w:rPr>
        <w:t xml:space="preserve"> </w:t>
      </w:r>
      <w:r w:rsidR="005D4599" w:rsidRPr="000C0210">
        <w:rPr>
          <w:rFonts w:ascii="Times New Roman" w:hAnsi="Times New Roman" w:cs="Times New Roman"/>
          <w:sz w:val="24"/>
          <w:szCs w:val="24"/>
          <w:rPrChange w:id="496" w:author="Author">
            <w:rPr>
              <w:rFonts w:ascii="Times New Roman" w:hAnsi="Times New Roman" w:cs="Times New Roman"/>
              <w:sz w:val="24"/>
              <w:szCs w:val="24"/>
              <w:lang w:val="en-US"/>
            </w:rPr>
          </w:rPrChange>
        </w:rPr>
        <w:t xml:space="preserve">percentage </w:t>
      </w:r>
      <w:r w:rsidR="00AA4D10" w:rsidRPr="000C0210">
        <w:rPr>
          <w:rFonts w:ascii="Times New Roman" w:hAnsi="Times New Roman" w:cs="Times New Roman"/>
          <w:sz w:val="24"/>
          <w:szCs w:val="24"/>
          <w:rPrChange w:id="497" w:author="Author">
            <w:rPr>
              <w:rFonts w:ascii="Times New Roman" w:hAnsi="Times New Roman" w:cs="Times New Roman"/>
              <w:sz w:val="24"/>
              <w:szCs w:val="24"/>
              <w:lang w:val="en-US"/>
            </w:rPr>
          </w:rPrChange>
        </w:rPr>
        <w:t xml:space="preserve">columns. </w:t>
      </w:r>
      <w:r w:rsidR="005D4599" w:rsidRPr="000C0210">
        <w:rPr>
          <w:rFonts w:ascii="Times New Roman" w:hAnsi="Times New Roman" w:cs="Times New Roman"/>
          <w:sz w:val="24"/>
          <w:szCs w:val="24"/>
          <w:rPrChange w:id="498" w:author="Author">
            <w:rPr>
              <w:rFonts w:ascii="Times New Roman" w:hAnsi="Times New Roman" w:cs="Times New Roman"/>
              <w:sz w:val="24"/>
              <w:szCs w:val="24"/>
              <w:lang w:val="en-US"/>
            </w:rPr>
          </w:rPrChange>
        </w:rPr>
        <w:t xml:space="preserve">The sum columns are also provided as the intermediate step between calculating the total words in each category before creating the </w:t>
      </w:r>
      <w:commentRangeStart w:id="499"/>
      <w:r w:rsidR="005D4599" w:rsidRPr="000C0210">
        <w:rPr>
          <w:rFonts w:ascii="Times New Roman" w:hAnsi="Times New Roman" w:cs="Times New Roman"/>
          <w:sz w:val="24"/>
          <w:szCs w:val="24"/>
          <w:rPrChange w:id="500" w:author="Author">
            <w:rPr>
              <w:rFonts w:ascii="Times New Roman" w:hAnsi="Times New Roman" w:cs="Times New Roman"/>
              <w:sz w:val="24"/>
              <w:szCs w:val="24"/>
              <w:lang w:val="en-US"/>
            </w:rPr>
          </w:rPrChange>
        </w:rPr>
        <w:t>percentages</w:t>
      </w:r>
      <w:commentRangeEnd w:id="499"/>
      <w:r w:rsidR="00163D12" w:rsidRPr="003D7171">
        <w:rPr>
          <w:rStyle w:val="CommentReference"/>
        </w:rPr>
        <w:commentReference w:id="499"/>
      </w:r>
      <w:r w:rsidR="005D4599" w:rsidRPr="000C0210">
        <w:rPr>
          <w:rFonts w:ascii="Times New Roman" w:hAnsi="Times New Roman" w:cs="Times New Roman"/>
          <w:sz w:val="24"/>
          <w:szCs w:val="24"/>
          <w:rPrChange w:id="501" w:author="Author">
            <w:rPr>
              <w:rFonts w:ascii="Times New Roman" w:hAnsi="Times New Roman" w:cs="Times New Roman"/>
              <w:sz w:val="24"/>
              <w:szCs w:val="24"/>
              <w:lang w:val="en-US"/>
            </w:rPr>
          </w:rPrChange>
        </w:rPr>
        <w:t xml:space="preserve">. </w:t>
      </w:r>
    </w:p>
    <w:p w14:paraId="0BECC62A" w14:textId="77777777" w:rsidR="0091309D" w:rsidRPr="000C0210" w:rsidRDefault="0091309D" w:rsidP="0091309D">
      <w:pPr>
        <w:spacing w:after="0" w:line="480" w:lineRule="auto"/>
        <w:ind w:firstLine="720"/>
        <w:jc w:val="both"/>
        <w:rPr>
          <w:rFonts w:ascii="Times New Roman" w:hAnsi="Times New Roman" w:cs="Times New Roman"/>
          <w:sz w:val="24"/>
          <w:szCs w:val="24"/>
          <w:rPrChange w:id="502" w:author="Author">
            <w:rPr>
              <w:rFonts w:ascii="Times New Roman" w:hAnsi="Times New Roman" w:cs="Times New Roman"/>
              <w:sz w:val="24"/>
              <w:szCs w:val="24"/>
              <w:lang w:val="en-US"/>
            </w:rPr>
          </w:rPrChange>
        </w:rPr>
      </w:pPr>
    </w:p>
    <w:p w14:paraId="1946829F" w14:textId="62E6EFD9" w:rsidR="002C6980" w:rsidRPr="000C0210" w:rsidRDefault="002C6980" w:rsidP="0091309D">
      <w:pPr>
        <w:spacing w:after="0" w:line="480" w:lineRule="auto"/>
        <w:jc w:val="both"/>
        <w:rPr>
          <w:rFonts w:ascii="Times New Roman" w:hAnsi="Times New Roman" w:cs="Times New Roman"/>
          <w:b/>
          <w:sz w:val="28"/>
          <w:szCs w:val="28"/>
          <w:rPrChange w:id="503" w:author="Author">
            <w:rPr>
              <w:rFonts w:ascii="Times New Roman" w:hAnsi="Times New Roman" w:cs="Times New Roman"/>
              <w:b/>
              <w:sz w:val="28"/>
              <w:szCs w:val="28"/>
              <w:lang w:val="en-US"/>
            </w:rPr>
          </w:rPrChange>
        </w:rPr>
      </w:pPr>
      <w:r w:rsidRPr="000C0210">
        <w:rPr>
          <w:rFonts w:ascii="Times New Roman" w:hAnsi="Times New Roman" w:cs="Times New Roman"/>
          <w:b/>
          <w:sz w:val="28"/>
          <w:szCs w:val="28"/>
          <w:rPrChange w:id="504" w:author="Author">
            <w:rPr>
              <w:rFonts w:ascii="Times New Roman" w:hAnsi="Times New Roman" w:cs="Times New Roman"/>
              <w:b/>
              <w:sz w:val="28"/>
              <w:szCs w:val="28"/>
              <w:lang w:val="en-US"/>
            </w:rPr>
          </w:rPrChange>
        </w:rPr>
        <w:t xml:space="preserve">Stage 3: </w:t>
      </w:r>
      <w:r w:rsidR="009157DC" w:rsidRPr="000C0210">
        <w:rPr>
          <w:rFonts w:ascii="Times New Roman" w:hAnsi="Times New Roman" w:cs="Times New Roman"/>
          <w:b/>
          <w:sz w:val="28"/>
          <w:szCs w:val="28"/>
          <w:rPrChange w:id="505" w:author="Author">
            <w:rPr>
              <w:rFonts w:ascii="Times New Roman" w:hAnsi="Times New Roman" w:cs="Times New Roman"/>
              <w:b/>
              <w:sz w:val="28"/>
              <w:szCs w:val="28"/>
              <w:lang w:val="en-US"/>
            </w:rPr>
          </w:rPrChange>
        </w:rPr>
        <w:t xml:space="preserve">Data Visualization </w:t>
      </w:r>
    </w:p>
    <w:p w14:paraId="4351FE9B" w14:textId="38ADE287" w:rsidR="00663B6B" w:rsidRPr="000C0210" w:rsidRDefault="00AA4D10" w:rsidP="0091309D">
      <w:pPr>
        <w:spacing w:after="0" w:line="480" w:lineRule="auto"/>
        <w:jc w:val="both"/>
        <w:rPr>
          <w:ins w:id="506" w:author="Author"/>
          <w:rFonts w:ascii="Times New Roman" w:hAnsi="Times New Roman" w:cs="Times New Roman"/>
          <w:sz w:val="24"/>
          <w:szCs w:val="24"/>
          <w:rPrChange w:id="507" w:author="Author">
            <w:rPr>
              <w:ins w:id="508" w:author="Author"/>
              <w:rFonts w:ascii="Times New Roman" w:hAnsi="Times New Roman" w:cs="Times New Roman"/>
              <w:sz w:val="24"/>
              <w:szCs w:val="24"/>
              <w:lang w:val="en-US"/>
            </w:rPr>
          </w:rPrChange>
        </w:rPr>
      </w:pPr>
      <w:r w:rsidRPr="000C0210">
        <w:rPr>
          <w:rFonts w:ascii="Times New Roman" w:hAnsi="Times New Roman" w:cs="Times New Roman"/>
          <w:sz w:val="24"/>
          <w:szCs w:val="24"/>
          <w:rPrChange w:id="509" w:author="Author">
            <w:rPr>
              <w:rFonts w:ascii="Times New Roman" w:hAnsi="Times New Roman" w:cs="Times New Roman"/>
              <w:sz w:val="24"/>
              <w:szCs w:val="24"/>
              <w:lang w:val="en-US"/>
            </w:rPr>
          </w:rPrChange>
        </w:rPr>
        <w:lastRenderedPageBreak/>
        <w:t xml:space="preserve">At this point, we have turned qualitative discourse data into a quantifiable percentage. These percentages represent the portion of text’s words devoted to each moral foundation. Given that the text data has now been converted to number data, we could use traditional quantitative statistics, such as the analysis of variance or ANOVA, to determine if there are differences in percentages across the sources and foundation areas. We </w:t>
      </w:r>
      <w:r w:rsidR="003829D6" w:rsidRPr="000C0210">
        <w:rPr>
          <w:rFonts w:ascii="Times New Roman" w:hAnsi="Times New Roman" w:cs="Times New Roman"/>
          <w:sz w:val="24"/>
          <w:szCs w:val="24"/>
          <w:rPrChange w:id="510" w:author="Author">
            <w:rPr>
              <w:rFonts w:ascii="Times New Roman" w:hAnsi="Times New Roman" w:cs="Times New Roman"/>
              <w:sz w:val="24"/>
              <w:szCs w:val="24"/>
              <w:lang w:val="en-US"/>
            </w:rPr>
          </w:rPrChange>
        </w:rPr>
        <w:t xml:space="preserve">focused on </w:t>
      </w:r>
      <w:del w:id="511" w:author="Author">
        <w:r w:rsidR="003829D6" w:rsidRPr="000C0210" w:rsidDel="003D7171">
          <w:rPr>
            <w:rFonts w:ascii="Times New Roman" w:hAnsi="Times New Roman" w:cs="Times New Roman"/>
            <w:sz w:val="24"/>
            <w:szCs w:val="24"/>
            <w:rPrChange w:id="512" w:author="Author">
              <w:rPr>
                <w:rFonts w:ascii="Times New Roman" w:hAnsi="Times New Roman" w:cs="Times New Roman"/>
                <w:sz w:val="24"/>
                <w:szCs w:val="24"/>
                <w:lang w:val="en-US"/>
              </w:rPr>
            </w:rPrChange>
          </w:rPr>
          <w:delText xml:space="preserve">visualizing </w:delText>
        </w:r>
      </w:del>
      <w:ins w:id="513" w:author="Author">
        <w:r w:rsidR="003D7171" w:rsidRPr="000C0210">
          <w:rPr>
            <w:rFonts w:ascii="Times New Roman" w:hAnsi="Times New Roman" w:cs="Times New Roman"/>
            <w:sz w:val="24"/>
            <w:szCs w:val="24"/>
            <w:rPrChange w:id="514" w:author="Author">
              <w:rPr>
                <w:rFonts w:ascii="Times New Roman" w:hAnsi="Times New Roman" w:cs="Times New Roman"/>
                <w:sz w:val="24"/>
                <w:szCs w:val="24"/>
                <w:lang w:val="en-US"/>
              </w:rPr>
            </w:rPrChange>
          </w:rPr>
          <w:t>visuali</w:t>
        </w:r>
        <w:r w:rsidR="003D7171">
          <w:rPr>
            <w:rFonts w:ascii="Times New Roman" w:hAnsi="Times New Roman" w:cs="Times New Roman"/>
            <w:sz w:val="24"/>
            <w:szCs w:val="24"/>
          </w:rPr>
          <w:t>s</w:t>
        </w:r>
        <w:r w:rsidR="003D7171" w:rsidRPr="000C0210">
          <w:rPr>
            <w:rFonts w:ascii="Times New Roman" w:hAnsi="Times New Roman" w:cs="Times New Roman"/>
            <w:sz w:val="24"/>
            <w:szCs w:val="24"/>
            <w:rPrChange w:id="515" w:author="Author">
              <w:rPr>
                <w:rFonts w:ascii="Times New Roman" w:hAnsi="Times New Roman" w:cs="Times New Roman"/>
                <w:sz w:val="24"/>
                <w:szCs w:val="24"/>
                <w:lang w:val="en-US"/>
              </w:rPr>
            </w:rPrChange>
          </w:rPr>
          <w:t xml:space="preserve">ing </w:t>
        </w:r>
      </w:ins>
      <w:r w:rsidR="003829D6" w:rsidRPr="000C0210">
        <w:rPr>
          <w:rFonts w:ascii="Times New Roman" w:hAnsi="Times New Roman" w:cs="Times New Roman"/>
          <w:sz w:val="24"/>
          <w:szCs w:val="24"/>
          <w:rPrChange w:id="516" w:author="Author">
            <w:rPr>
              <w:rFonts w:ascii="Times New Roman" w:hAnsi="Times New Roman" w:cs="Times New Roman"/>
              <w:sz w:val="24"/>
              <w:szCs w:val="24"/>
              <w:lang w:val="en-US"/>
            </w:rPr>
          </w:rPrChange>
        </w:rPr>
        <w:t>the data, shown in Figure 1, since this analysis was exploratory.</w:t>
      </w:r>
    </w:p>
    <w:p w14:paraId="68EF37E0" w14:textId="491E4FFC" w:rsidR="00AA4D10" w:rsidRPr="000C0210" w:rsidRDefault="003829D6">
      <w:pPr>
        <w:spacing w:after="0" w:line="480" w:lineRule="auto"/>
        <w:ind w:firstLine="720"/>
        <w:jc w:val="both"/>
        <w:rPr>
          <w:rFonts w:ascii="Times New Roman" w:hAnsi="Times New Roman" w:cs="Times New Roman"/>
          <w:sz w:val="24"/>
          <w:szCs w:val="24"/>
          <w:rPrChange w:id="517" w:author="Author">
            <w:rPr>
              <w:rFonts w:ascii="Times New Roman" w:hAnsi="Times New Roman" w:cs="Times New Roman"/>
              <w:sz w:val="24"/>
              <w:szCs w:val="24"/>
              <w:lang w:val="en-US"/>
            </w:rPr>
          </w:rPrChange>
        </w:rPr>
        <w:pPrChange w:id="518" w:author="Author">
          <w:pPr>
            <w:spacing w:after="0" w:line="480" w:lineRule="auto"/>
            <w:jc w:val="both"/>
          </w:pPr>
        </w:pPrChange>
      </w:pPr>
      <w:del w:id="519" w:author="Author">
        <w:r w:rsidRPr="000C0210" w:rsidDel="00663B6B">
          <w:rPr>
            <w:rFonts w:ascii="Times New Roman" w:hAnsi="Times New Roman" w:cs="Times New Roman"/>
            <w:sz w:val="24"/>
            <w:szCs w:val="24"/>
            <w:rPrChange w:id="520" w:author="Author">
              <w:rPr>
                <w:rFonts w:ascii="Times New Roman" w:hAnsi="Times New Roman" w:cs="Times New Roman"/>
                <w:sz w:val="24"/>
                <w:szCs w:val="24"/>
                <w:lang w:val="en-US"/>
              </w:rPr>
            </w:rPrChange>
          </w:rPr>
          <w:delText xml:space="preserve"> </w:delText>
        </w:r>
      </w:del>
      <w:r w:rsidRPr="000C0210">
        <w:rPr>
          <w:rFonts w:ascii="Times New Roman" w:hAnsi="Times New Roman" w:cs="Times New Roman"/>
          <w:sz w:val="24"/>
          <w:szCs w:val="24"/>
          <w:rPrChange w:id="521" w:author="Author">
            <w:rPr>
              <w:rFonts w:ascii="Times New Roman" w:hAnsi="Times New Roman" w:cs="Times New Roman"/>
              <w:sz w:val="24"/>
              <w:szCs w:val="24"/>
              <w:lang w:val="en-US"/>
            </w:rPr>
          </w:rPrChange>
        </w:rPr>
        <w:t xml:space="preserve">In examining the data for the </w:t>
      </w:r>
      <w:r w:rsidRPr="000C0210">
        <w:rPr>
          <w:rFonts w:ascii="Times New Roman" w:hAnsi="Times New Roman" w:cs="Times New Roman"/>
          <w:i/>
          <w:sz w:val="24"/>
          <w:szCs w:val="24"/>
          <w:rPrChange w:id="522" w:author="Author">
            <w:rPr>
              <w:rFonts w:ascii="Times New Roman" w:hAnsi="Times New Roman" w:cs="Times New Roman"/>
              <w:sz w:val="24"/>
              <w:szCs w:val="24"/>
              <w:lang w:val="en-US"/>
            </w:rPr>
          </w:rPrChange>
        </w:rPr>
        <w:t>Harm</w:t>
      </w:r>
      <w:r w:rsidRPr="000C0210">
        <w:rPr>
          <w:rFonts w:ascii="Times New Roman" w:hAnsi="Times New Roman" w:cs="Times New Roman"/>
          <w:sz w:val="24"/>
          <w:szCs w:val="24"/>
          <w:rPrChange w:id="523" w:author="Author">
            <w:rPr>
              <w:rFonts w:ascii="Times New Roman" w:hAnsi="Times New Roman" w:cs="Times New Roman"/>
              <w:sz w:val="24"/>
              <w:szCs w:val="24"/>
              <w:lang w:val="en-US"/>
            </w:rPr>
          </w:rPrChange>
        </w:rPr>
        <w:t xml:space="preserve"> foundation, we see that the </w:t>
      </w:r>
      <w:r w:rsidR="00895EE2" w:rsidRPr="000C0210">
        <w:rPr>
          <w:rFonts w:ascii="Times New Roman" w:hAnsi="Times New Roman" w:cs="Times New Roman"/>
          <w:i/>
          <w:sz w:val="24"/>
          <w:szCs w:val="24"/>
          <w:rPrChange w:id="524" w:author="Author">
            <w:rPr>
              <w:rFonts w:ascii="Times New Roman" w:hAnsi="Times New Roman" w:cs="Times New Roman"/>
              <w:sz w:val="24"/>
              <w:szCs w:val="24"/>
              <w:lang w:val="en-US"/>
            </w:rPr>
          </w:rPrChange>
        </w:rPr>
        <w:t>New York</w:t>
      </w:r>
      <w:r w:rsidRPr="000C0210">
        <w:rPr>
          <w:rFonts w:ascii="Times New Roman" w:hAnsi="Times New Roman" w:cs="Times New Roman"/>
          <w:i/>
          <w:sz w:val="24"/>
          <w:szCs w:val="24"/>
          <w:rPrChange w:id="525" w:author="Author">
            <w:rPr>
              <w:rFonts w:ascii="Times New Roman" w:hAnsi="Times New Roman" w:cs="Times New Roman"/>
              <w:sz w:val="24"/>
              <w:szCs w:val="24"/>
              <w:lang w:val="en-US"/>
            </w:rPr>
          </w:rPrChange>
        </w:rPr>
        <w:t xml:space="preserve"> Times</w:t>
      </w:r>
      <w:r w:rsidRPr="000C0210">
        <w:rPr>
          <w:rFonts w:ascii="Times New Roman" w:hAnsi="Times New Roman" w:cs="Times New Roman"/>
          <w:sz w:val="24"/>
          <w:szCs w:val="24"/>
          <w:rPrChange w:id="526" w:author="Author">
            <w:rPr>
              <w:rFonts w:ascii="Times New Roman" w:hAnsi="Times New Roman" w:cs="Times New Roman"/>
              <w:sz w:val="24"/>
              <w:szCs w:val="24"/>
              <w:lang w:val="en-US"/>
            </w:rPr>
          </w:rPrChange>
        </w:rPr>
        <w:t xml:space="preserve"> uses the least amount of </w:t>
      </w:r>
      <w:r w:rsidRPr="000C0210">
        <w:rPr>
          <w:rFonts w:ascii="Times New Roman" w:hAnsi="Times New Roman" w:cs="Times New Roman"/>
          <w:i/>
          <w:sz w:val="24"/>
          <w:szCs w:val="24"/>
          <w:rPrChange w:id="527" w:author="Author">
            <w:rPr>
              <w:rFonts w:ascii="Times New Roman" w:hAnsi="Times New Roman" w:cs="Times New Roman"/>
              <w:sz w:val="24"/>
              <w:szCs w:val="24"/>
              <w:lang w:val="en-US"/>
            </w:rPr>
          </w:rPrChange>
        </w:rPr>
        <w:t>harm words</w:t>
      </w:r>
      <w:ins w:id="528" w:author="Author">
        <w:r w:rsidR="00663B6B" w:rsidRPr="000C0210">
          <w:rPr>
            <w:rFonts w:ascii="Times New Roman" w:hAnsi="Times New Roman" w:cs="Times New Roman"/>
            <w:sz w:val="24"/>
            <w:szCs w:val="24"/>
            <w:rPrChange w:id="529" w:author="Author">
              <w:rPr>
                <w:rFonts w:ascii="Times New Roman" w:hAnsi="Times New Roman" w:cs="Times New Roman"/>
                <w:sz w:val="24"/>
                <w:szCs w:val="24"/>
                <w:lang w:val="en-US"/>
              </w:rPr>
            </w:rPrChange>
          </w:rPr>
          <w:t>,</w:t>
        </w:r>
      </w:ins>
      <w:r w:rsidRPr="000C0210">
        <w:rPr>
          <w:rFonts w:ascii="Times New Roman" w:hAnsi="Times New Roman" w:cs="Times New Roman"/>
          <w:sz w:val="24"/>
          <w:szCs w:val="24"/>
          <w:rPrChange w:id="530" w:author="Author">
            <w:rPr>
              <w:rFonts w:ascii="Times New Roman" w:hAnsi="Times New Roman" w:cs="Times New Roman"/>
              <w:sz w:val="24"/>
              <w:szCs w:val="24"/>
              <w:lang w:val="en-US"/>
            </w:rPr>
          </w:rPrChange>
        </w:rPr>
        <w:t xml:space="preserve"> while the other three have very similar means. The </w:t>
      </w:r>
      <w:ins w:id="531" w:author="Author">
        <w:r w:rsidR="00663B6B" w:rsidRPr="000C0210">
          <w:rPr>
            <w:rFonts w:ascii="Times New Roman" w:hAnsi="Times New Roman" w:cs="Times New Roman"/>
            <w:sz w:val="24"/>
            <w:szCs w:val="24"/>
            <w:rPrChange w:id="532" w:author="Author">
              <w:rPr>
                <w:rFonts w:ascii="Times New Roman" w:hAnsi="Times New Roman" w:cs="Times New Roman"/>
                <w:sz w:val="24"/>
                <w:szCs w:val="24"/>
                <w:lang w:val="en-US"/>
              </w:rPr>
            </w:rPrChange>
          </w:rPr>
          <w:t>f</w:t>
        </w:r>
      </w:ins>
      <w:del w:id="533" w:author="Author">
        <w:r w:rsidRPr="000C0210" w:rsidDel="00663B6B">
          <w:rPr>
            <w:rFonts w:ascii="Times New Roman" w:hAnsi="Times New Roman" w:cs="Times New Roman"/>
            <w:sz w:val="24"/>
            <w:szCs w:val="24"/>
            <w:rPrChange w:id="534" w:author="Author">
              <w:rPr>
                <w:rFonts w:ascii="Times New Roman" w:hAnsi="Times New Roman" w:cs="Times New Roman"/>
                <w:sz w:val="24"/>
                <w:szCs w:val="24"/>
                <w:lang w:val="en-US"/>
              </w:rPr>
            </w:rPrChange>
          </w:rPr>
          <w:delText>F</w:delText>
        </w:r>
      </w:del>
      <w:r w:rsidRPr="000C0210">
        <w:rPr>
          <w:rFonts w:ascii="Times New Roman" w:hAnsi="Times New Roman" w:cs="Times New Roman"/>
          <w:sz w:val="24"/>
          <w:szCs w:val="24"/>
          <w:rPrChange w:id="535" w:author="Author">
            <w:rPr>
              <w:rFonts w:ascii="Times New Roman" w:hAnsi="Times New Roman" w:cs="Times New Roman"/>
              <w:sz w:val="24"/>
              <w:szCs w:val="24"/>
              <w:lang w:val="en-US"/>
            </w:rPr>
          </w:rPrChange>
        </w:rPr>
        <w:t>airness foundation showed that</w:t>
      </w:r>
      <w:r w:rsidR="00895EE2" w:rsidRPr="000C0210">
        <w:rPr>
          <w:rFonts w:ascii="Times New Roman" w:hAnsi="Times New Roman" w:cs="Times New Roman"/>
          <w:sz w:val="24"/>
          <w:szCs w:val="24"/>
          <w:rPrChange w:id="536" w:author="Author">
            <w:rPr>
              <w:rFonts w:ascii="Times New Roman" w:hAnsi="Times New Roman" w:cs="Times New Roman"/>
              <w:sz w:val="24"/>
              <w:szCs w:val="24"/>
              <w:lang w:val="en-US"/>
            </w:rPr>
          </w:rPrChange>
        </w:rPr>
        <w:t xml:space="preserve"> </w:t>
      </w:r>
      <w:r w:rsidR="00895EE2" w:rsidRPr="000C0210">
        <w:rPr>
          <w:rFonts w:ascii="Times New Roman" w:hAnsi="Times New Roman" w:cs="Times New Roman"/>
          <w:i/>
          <w:sz w:val="24"/>
          <w:szCs w:val="24"/>
          <w:rPrChange w:id="537" w:author="Author">
            <w:rPr>
              <w:rFonts w:ascii="Times New Roman" w:hAnsi="Times New Roman" w:cs="Times New Roman"/>
              <w:sz w:val="24"/>
              <w:szCs w:val="24"/>
              <w:lang w:val="en-US"/>
            </w:rPr>
          </w:rPrChange>
        </w:rPr>
        <w:t>National Public Radio</w:t>
      </w:r>
      <w:r w:rsidRPr="000C0210">
        <w:rPr>
          <w:rFonts w:ascii="Times New Roman" w:hAnsi="Times New Roman" w:cs="Times New Roman"/>
          <w:sz w:val="24"/>
          <w:szCs w:val="24"/>
          <w:rPrChange w:id="538" w:author="Author">
            <w:rPr>
              <w:rFonts w:ascii="Times New Roman" w:hAnsi="Times New Roman" w:cs="Times New Roman"/>
              <w:sz w:val="24"/>
              <w:szCs w:val="24"/>
              <w:lang w:val="en-US"/>
            </w:rPr>
          </w:rPrChange>
        </w:rPr>
        <w:t xml:space="preserve"> likely used the least </w:t>
      </w:r>
      <w:r w:rsidRPr="000C0210">
        <w:rPr>
          <w:rFonts w:ascii="Times New Roman" w:hAnsi="Times New Roman" w:cs="Times New Roman"/>
          <w:i/>
          <w:sz w:val="24"/>
          <w:szCs w:val="24"/>
          <w:rPrChange w:id="539" w:author="Author">
            <w:rPr>
              <w:rFonts w:ascii="Times New Roman" w:hAnsi="Times New Roman" w:cs="Times New Roman"/>
              <w:sz w:val="24"/>
              <w:szCs w:val="24"/>
              <w:lang w:val="en-US"/>
            </w:rPr>
          </w:rPrChange>
        </w:rPr>
        <w:t>fairness words</w:t>
      </w:r>
      <w:r w:rsidRPr="000C0210">
        <w:rPr>
          <w:rFonts w:ascii="Times New Roman" w:hAnsi="Times New Roman" w:cs="Times New Roman"/>
          <w:sz w:val="24"/>
          <w:szCs w:val="24"/>
          <w:rPrChange w:id="540" w:author="Author">
            <w:rPr>
              <w:rFonts w:ascii="Times New Roman" w:hAnsi="Times New Roman" w:cs="Times New Roman"/>
              <w:sz w:val="24"/>
              <w:szCs w:val="24"/>
              <w:lang w:val="en-US"/>
            </w:rPr>
          </w:rPrChange>
        </w:rPr>
        <w:t xml:space="preserve">, while the </w:t>
      </w:r>
      <w:del w:id="541" w:author="Author">
        <w:r w:rsidRPr="000C0210" w:rsidDel="00663B6B">
          <w:rPr>
            <w:rFonts w:ascii="Times New Roman" w:hAnsi="Times New Roman" w:cs="Times New Roman"/>
            <w:sz w:val="24"/>
            <w:szCs w:val="24"/>
            <w:rPrChange w:id="542" w:author="Author">
              <w:rPr>
                <w:rFonts w:ascii="Times New Roman" w:hAnsi="Times New Roman" w:cs="Times New Roman"/>
                <w:sz w:val="24"/>
                <w:szCs w:val="24"/>
                <w:lang w:val="en-US"/>
              </w:rPr>
            </w:rPrChange>
          </w:rPr>
          <w:delText>I</w:delText>
        </w:r>
      </w:del>
      <w:ins w:id="543" w:author="Author">
        <w:r w:rsidR="00663B6B" w:rsidRPr="000C0210">
          <w:rPr>
            <w:rFonts w:ascii="Times New Roman" w:hAnsi="Times New Roman" w:cs="Times New Roman"/>
            <w:sz w:val="24"/>
            <w:szCs w:val="24"/>
            <w:rPrChange w:id="544" w:author="Author">
              <w:rPr>
                <w:rFonts w:ascii="Times New Roman" w:hAnsi="Times New Roman" w:cs="Times New Roman"/>
                <w:sz w:val="24"/>
                <w:szCs w:val="24"/>
                <w:lang w:val="en-US"/>
              </w:rPr>
            </w:rPrChange>
          </w:rPr>
          <w:t>i</w:t>
        </w:r>
      </w:ins>
      <w:r w:rsidRPr="000C0210">
        <w:rPr>
          <w:rFonts w:ascii="Times New Roman" w:hAnsi="Times New Roman" w:cs="Times New Roman"/>
          <w:sz w:val="24"/>
          <w:szCs w:val="24"/>
          <w:rPrChange w:id="545" w:author="Author">
            <w:rPr>
              <w:rFonts w:ascii="Times New Roman" w:hAnsi="Times New Roman" w:cs="Times New Roman"/>
              <w:sz w:val="24"/>
              <w:szCs w:val="24"/>
              <w:lang w:val="en-US"/>
            </w:rPr>
          </w:rPrChange>
        </w:rPr>
        <w:t>n</w:t>
      </w:r>
      <w:ins w:id="546" w:author="Author">
        <w:r w:rsidR="00663B6B" w:rsidRPr="000C0210">
          <w:rPr>
            <w:rFonts w:ascii="Times New Roman" w:hAnsi="Times New Roman" w:cs="Times New Roman"/>
            <w:sz w:val="24"/>
            <w:szCs w:val="24"/>
            <w:rPrChange w:id="547" w:author="Author">
              <w:rPr>
                <w:rFonts w:ascii="Times New Roman" w:hAnsi="Times New Roman" w:cs="Times New Roman"/>
                <w:sz w:val="24"/>
                <w:szCs w:val="24"/>
                <w:lang w:val="en-US"/>
              </w:rPr>
            </w:rPrChange>
          </w:rPr>
          <w:t>-</w:t>
        </w:r>
      </w:ins>
      <w:r w:rsidRPr="000C0210">
        <w:rPr>
          <w:rFonts w:ascii="Times New Roman" w:hAnsi="Times New Roman" w:cs="Times New Roman"/>
          <w:sz w:val="24"/>
          <w:szCs w:val="24"/>
          <w:rPrChange w:id="548" w:author="Author">
            <w:rPr>
              <w:rFonts w:ascii="Times New Roman" w:hAnsi="Times New Roman" w:cs="Times New Roman"/>
              <w:sz w:val="24"/>
              <w:szCs w:val="24"/>
              <w:lang w:val="en-US"/>
            </w:rPr>
          </w:rPrChange>
        </w:rPr>
        <w:t xml:space="preserve">group foundation showed that the </w:t>
      </w:r>
      <w:r w:rsidR="00895EE2" w:rsidRPr="000C0210">
        <w:rPr>
          <w:rFonts w:ascii="Times New Roman" w:hAnsi="Times New Roman" w:cs="Times New Roman"/>
          <w:i/>
          <w:sz w:val="24"/>
          <w:szCs w:val="24"/>
          <w:rPrChange w:id="549" w:author="Author">
            <w:rPr>
              <w:rFonts w:ascii="Times New Roman" w:hAnsi="Times New Roman" w:cs="Times New Roman"/>
              <w:sz w:val="24"/>
              <w:szCs w:val="24"/>
              <w:lang w:val="en-US"/>
            </w:rPr>
          </w:rPrChange>
        </w:rPr>
        <w:t>New York</w:t>
      </w:r>
      <w:r w:rsidRPr="000C0210">
        <w:rPr>
          <w:rFonts w:ascii="Times New Roman" w:hAnsi="Times New Roman" w:cs="Times New Roman"/>
          <w:i/>
          <w:sz w:val="24"/>
          <w:szCs w:val="24"/>
          <w:rPrChange w:id="550" w:author="Author">
            <w:rPr>
              <w:rFonts w:ascii="Times New Roman" w:hAnsi="Times New Roman" w:cs="Times New Roman"/>
              <w:sz w:val="24"/>
              <w:szCs w:val="24"/>
              <w:lang w:val="en-US"/>
            </w:rPr>
          </w:rPrChange>
        </w:rPr>
        <w:t xml:space="preserve"> Times</w:t>
      </w:r>
      <w:r w:rsidRPr="000C0210">
        <w:rPr>
          <w:rFonts w:ascii="Times New Roman" w:hAnsi="Times New Roman" w:cs="Times New Roman"/>
          <w:sz w:val="24"/>
          <w:szCs w:val="24"/>
          <w:rPrChange w:id="551" w:author="Author">
            <w:rPr>
              <w:rFonts w:ascii="Times New Roman" w:hAnsi="Times New Roman" w:cs="Times New Roman"/>
              <w:sz w:val="24"/>
              <w:szCs w:val="24"/>
              <w:lang w:val="en-US"/>
            </w:rPr>
          </w:rPrChange>
        </w:rPr>
        <w:t xml:space="preserve"> represented the largest amount of in</w:t>
      </w:r>
      <w:ins w:id="552" w:author="Author">
        <w:r w:rsidR="00663B6B" w:rsidRPr="000C0210">
          <w:rPr>
            <w:rFonts w:ascii="Times New Roman" w:hAnsi="Times New Roman" w:cs="Times New Roman"/>
            <w:sz w:val="24"/>
            <w:szCs w:val="24"/>
            <w:rPrChange w:id="553" w:author="Author">
              <w:rPr>
                <w:rFonts w:ascii="Times New Roman" w:hAnsi="Times New Roman" w:cs="Times New Roman"/>
                <w:sz w:val="24"/>
                <w:szCs w:val="24"/>
                <w:lang w:val="en-US"/>
              </w:rPr>
            </w:rPrChange>
          </w:rPr>
          <w:t>-</w:t>
        </w:r>
      </w:ins>
      <w:r w:rsidRPr="000C0210">
        <w:rPr>
          <w:rFonts w:ascii="Times New Roman" w:hAnsi="Times New Roman" w:cs="Times New Roman"/>
          <w:sz w:val="24"/>
          <w:szCs w:val="24"/>
          <w:rPrChange w:id="554" w:author="Author">
            <w:rPr>
              <w:rFonts w:ascii="Times New Roman" w:hAnsi="Times New Roman" w:cs="Times New Roman"/>
              <w:sz w:val="24"/>
              <w:szCs w:val="24"/>
              <w:lang w:val="en-US"/>
            </w:rPr>
          </w:rPrChange>
        </w:rPr>
        <w:t xml:space="preserve">group foundation discourse. The </w:t>
      </w:r>
      <w:del w:id="555" w:author="Author">
        <w:r w:rsidRPr="000C0210" w:rsidDel="00663B6B">
          <w:rPr>
            <w:rFonts w:ascii="Times New Roman" w:hAnsi="Times New Roman" w:cs="Times New Roman"/>
            <w:sz w:val="24"/>
            <w:szCs w:val="24"/>
            <w:rPrChange w:id="556" w:author="Author">
              <w:rPr>
                <w:rFonts w:ascii="Times New Roman" w:hAnsi="Times New Roman" w:cs="Times New Roman"/>
                <w:sz w:val="24"/>
                <w:szCs w:val="24"/>
                <w:lang w:val="en-US"/>
              </w:rPr>
            </w:rPrChange>
          </w:rPr>
          <w:delText xml:space="preserve">Authority </w:delText>
        </w:r>
      </w:del>
      <w:ins w:id="557" w:author="Author">
        <w:r w:rsidR="00663B6B" w:rsidRPr="000C0210">
          <w:rPr>
            <w:rFonts w:ascii="Times New Roman" w:hAnsi="Times New Roman" w:cs="Times New Roman"/>
            <w:sz w:val="24"/>
            <w:szCs w:val="24"/>
            <w:rPrChange w:id="558" w:author="Author">
              <w:rPr>
                <w:rFonts w:ascii="Times New Roman" w:hAnsi="Times New Roman" w:cs="Times New Roman"/>
                <w:sz w:val="24"/>
                <w:szCs w:val="24"/>
                <w:lang w:val="en-US"/>
              </w:rPr>
            </w:rPrChange>
          </w:rPr>
          <w:t xml:space="preserve">authority </w:t>
        </w:r>
      </w:ins>
      <w:r w:rsidRPr="000C0210">
        <w:rPr>
          <w:rFonts w:ascii="Times New Roman" w:hAnsi="Times New Roman" w:cs="Times New Roman"/>
          <w:sz w:val="24"/>
          <w:szCs w:val="24"/>
          <w:rPrChange w:id="559" w:author="Author">
            <w:rPr>
              <w:rFonts w:ascii="Times New Roman" w:hAnsi="Times New Roman" w:cs="Times New Roman"/>
              <w:sz w:val="24"/>
              <w:szCs w:val="24"/>
              <w:lang w:val="en-US"/>
            </w:rPr>
          </w:rPrChange>
        </w:rPr>
        <w:t xml:space="preserve">foundation showed very similar scores for the conservative news sources, while the liberal sources used </w:t>
      </w:r>
      <w:del w:id="560" w:author="Author">
        <w:r w:rsidRPr="000C0210" w:rsidDel="00663B6B">
          <w:rPr>
            <w:rFonts w:ascii="Times New Roman" w:hAnsi="Times New Roman" w:cs="Times New Roman"/>
            <w:sz w:val="24"/>
            <w:szCs w:val="24"/>
            <w:rPrChange w:id="561" w:author="Author">
              <w:rPr>
                <w:rFonts w:ascii="Times New Roman" w:hAnsi="Times New Roman" w:cs="Times New Roman"/>
                <w:sz w:val="24"/>
                <w:szCs w:val="24"/>
                <w:lang w:val="en-US"/>
              </w:rPr>
            </w:rPrChange>
          </w:rPr>
          <w:delText xml:space="preserve">less </w:delText>
        </w:r>
      </w:del>
      <w:ins w:id="562" w:author="Author">
        <w:r w:rsidR="00663B6B" w:rsidRPr="000C0210">
          <w:rPr>
            <w:rFonts w:ascii="Times New Roman" w:hAnsi="Times New Roman" w:cs="Times New Roman"/>
            <w:sz w:val="24"/>
            <w:szCs w:val="24"/>
            <w:rPrChange w:id="563" w:author="Author">
              <w:rPr>
                <w:rFonts w:ascii="Times New Roman" w:hAnsi="Times New Roman" w:cs="Times New Roman"/>
                <w:sz w:val="24"/>
                <w:szCs w:val="24"/>
                <w:lang w:val="en-US"/>
              </w:rPr>
            </w:rPrChange>
          </w:rPr>
          <w:t xml:space="preserve">fewer </w:t>
        </w:r>
      </w:ins>
      <w:r w:rsidRPr="000C0210">
        <w:rPr>
          <w:rFonts w:ascii="Times New Roman" w:hAnsi="Times New Roman" w:cs="Times New Roman"/>
          <w:sz w:val="24"/>
          <w:szCs w:val="24"/>
          <w:rPrChange w:id="564" w:author="Author">
            <w:rPr>
              <w:rFonts w:ascii="Times New Roman" w:hAnsi="Times New Roman" w:cs="Times New Roman"/>
              <w:sz w:val="24"/>
              <w:szCs w:val="24"/>
              <w:lang w:val="en-US"/>
            </w:rPr>
          </w:rPrChange>
        </w:rPr>
        <w:t xml:space="preserve">of these words. Finally, the </w:t>
      </w:r>
      <w:del w:id="565" w:author="Author">
        <w:r w:rsidRPr="000C0210" w:rsidDel="00663B6B">
          <w:rPr>
            <w:rFonts w:ascii="Times New Roman" w:hAnsi="Times New Roman" w:cs="Times New Roman"/>
            <w:sz w:val="24"/>
            <w:szCs w:val="24"/>
            <w:rPrChange w:id="566" w:author="Author">
              <w:rPr>
                <w:rFonts w:ascii="Times New Roman" w:hAnsi="Times New Roman" w:cs="Times New Roman"/>
                <w:sz w:val="24"/>
                <w:szCs w:val="24"/>
                <w:lang w:val="en-US"/>
              </w:rPr>
            </w:rPrChange>
          </w:rPr>
          <w:delText xml:space="preserve">Purity </w:delText>
        </w:r>
      </w:del>
      <w:ins w:id="567" w:author="Author">
        <w:r w:rsidR="00663B6B" w:rsidRPr="000C0210">
          <w:rPr>
            <w:rFonts w:ascii="Times New Roman" w:hAnsi="Times New Roman" w:cs="Times New Roman"/>
            <w:sz w:val="24"/>
            <w:szCs w:val="24"/>
            <w:rPrChange w:id="568" w:author="Author">
              <w:rPr>
                <w:rFonts w:ascii="Times New Roman" w:hAnsi="Times New Roman" w:cs="Times New Roman"/>
                <w:sz w:val="24"/>
                <w:szCs w:val="24"/>
                <w:lang w:val="en-US"/>
              </w:rPr>
            </w:rPrChange>
          </w:rPr>
          <w:t xml:space="preserve">purity </w:t>
        </w:r>
      </w:ins>
      <w:r w:rsidRPr="000C0210">
        <w:rPr>
          <w:rFonts w:ascii="Times New Roman" w:hAnsi="Times New Roman" w:cs="Times New Roman"/>
          <w:sz w:val="24"/>
          <w:szCs w:val="24"/>
          <w:rPrChange w:id="569" w:author="Author">
            <w:rPr>
              <w:rFonts w:ascii="Times New Roman" w:hAnsi="Times New Roman" w:cs="Times New Roman"/>
              <w:sz w:val="24"/>
              <w:szCs w:val="24"/>
              <w:lang w:val="en-US"/>
            </w:rPr>
          </w:rPrChange>
        </w:rPr>
        <w:t>foundation was the least used foundation</w:t>
      </w:r>
      <w:ins w:id="570" w:author="Author">
        <w:r w:rsidR="00663B6B" w:rsidRPr="000C0210">
          <w:rPr>
            <w:rFonts w:ascii="Times New Roman" w:hAnsi="Times New Roman" w:cs="Times New Roman"/>
            <w:sz w:val="24"/>
            <w:szCs w:val="24"/>
            <w:rPrChange w:id="571" w:author="Author">
              <w:rPr>
                <w:rFonts w:ascii="Times New Roman" w:hAnsi="Times New Roman" w:cs="Times New Roman"/>
                <w:sz w:val="24"/>
                <w:szCs w:val="24"/>
                <w:lang w:val="en-US"/>
              </w:rPr>
            </w:rPrChange>
          </w:rPr>
          <w:t>,</w:t>
        </w:r>
      </w:ins>
      <w:r w:rsidRPr="000C0210">
        <w:rPr>
          <w:rFonts w:ascii="Times New Roman" w:hAnsi="Times New Roman" w:cs="Times New Roman"/>
          <w:sz w:val="24"/>
          <w:szCs w:val="24"/>
          <w:rPrChange w:id="572" w:author="Author">
            <w:rPr>
              <w:rFonts w:ascii="Times New Roman" w:hAnsi="Times New Roman" w:cs="Times New Roman"/>
              <w:sz w:val="24"/>
              <w:szCs w:val="24"/>
              <w:lang w:val="en-US"/>
            </w:rPr>
          </w:rPrChange>
        </w:rPr>
        <w:t xml:space="preserve"> with only a few words found for each of the news sources and liberal sources being somewhat lower than conservative sources. However, in each of these comparisons, we found that the </w:t>
      </w:r>
      <w:commentRangeStart w:id="573"/>
      <w:r w:rsidRPr="000C0210">
        <w:rPr>
          <w:rFonts w:ascii="Times New Roman" w:hAnsi="Times New Roman" w:cs="Times New Roman"/>
          <w:sz w:val="24"/>
          <w:szCs w:val="24"/>
          <w:rPrChange w:id="574" w:author="Author">
            <w:rPr>
              <w:rFonts w:ascii="Times New Roman" w:hAnsi="Times New Roman" w:cs="Times New Roman"/>
              <w:sz w:val="24"/>
              <w:szCs w:val="24"/>
              <w:lang w:val="en-US"/>
            </w:rPr>
          </w:rPrChange>
        </w:rPr>
        <w:t>error bars (which represent the confidence interval around the mean) mostly overlapped for each news source</w:t>
      </w:r>
      <w:commentRangeEnd w:id="573"/>
      <w:r w:rsidR="00663B6B" w:rsidRPr="003D7171">
        <w:rPr>
          <w:rStyle w:val="CommentReference"/>
        </w:rPr>
        <w:commentReference w:id="573"/>
      </w:r>
      <w:r w:rsidRPr="000C0210">
        <w:rPr>
          <w:rFonts w:ascii="Times New Roman" w:hAnsi="Times New Roman" w:cs="Times New Roman"/>
          <w:sz w:val="24"/>
          <w:szCs w:val="24"/>
          <w:rPrChange w:id="575" w:author="Author">
            <w:rPr>
              <w:rFonts w:ascii="Times New Roman" w:hAnsi="Times New Roman" w:cs="Times New Roman"/>
              <w:sz w:val="24"/>
              <w:szCs w:val="24"/>
              <w:lang w:val="en-US"/>
            </w:rPr>
          </w:rPrChange>
        </w:rPr>
        <w:t>, which indicates that they are likely not very different from each other.</w:t>
      </w:r>
    </w:p>
    <w:p w14:paraId="3A6CBEE6" w14:textId="77777777" w:rsidR="003829D6" w:rsidRPr="000C0210" w:rsidRDefault="003829D6" w:rsidP="0091309D">
      <w:pPr>
        <w:spacing w:after="0" w:line="480" w:lineRule="auto"/>
        <w:jc w:val="both"/>
        <w:rPr>
          <w:rFonts w:ascii="Times New Roman" w:hAnsi="Times New Roman" w:cs="Times New Roman"/>
          <w:sz w:val="24"/>
          <w:szCs w:val="24"/>
          <w:rPrChange w:id="576" w:author="Author">
            <w:rPr>
              <w:rFonts w:ascii="Times New Roman" w:hAnsi="Times New Roman" w:cs="Times New Roman"/>
              <w:sz w:val="24"/>
              <w:szCs w:val="24"/>
              <w:lang w:val="en-US"/>
            </w:rPr>
          </w:rPrChange>
        </w:rPr>
      </w:pPr>
    </w:p>
    <w:p w14:paraId="78E45D7F" w14:textId="5B741EA3" w:rsidR="003829D6" w:rsidRPr="000C0210" w:rsidRDefault="003829D6" w:rsidP="0091309D">
      <w:pPr>
        <w:spacing w:after="0" w:line="480" w:lineRule="auto"/>
        <w:jc w:val="both"/>
        <w:rPr>
          <w:rFonts w:ascii="Times New Roman" w:hAnsi="Times New Roman" w:cs="Times New Roman"/>
          <w:sz w:val="24"/>
          <w:szCs w:val="24"/>
          <w:rPrChange w:id="577" w:author="Author">
            <w:rPr>
              <w:rFonts w:ascii="Times New Roman" w:hAnsi="Times New Roman" w:cs="Times New Roman"/>
              <w:sz w:val="24"/>
              <w:szCs w:val="24"/>
              <w:lang w:val="en-US"/>
            </w:rPr>
          </w:rPrChange>
        </w:rPr>
      </w:pPr>
      <w:r w:rsidRPr="000C0210">
        <w:rPr>
          <w:rFonts w:ascii="Times New Roman" w:hAnsi="Times New Roman" w:cs="Times New Roman"/>
          <w:noProof/>
          <w:sz w:val="24"/>
          <w:szCs w:val="24"/>
          <w:rPrChange w:id="578" w:author="Author">
            <w:rPr>
              <w:rFonts w:ascii="Times New Roman" w:hAnsi="Times New Roman" w:cs="Times New Roman"/>
              <w:noProof/>
              <w:sz w:val="24"/>
              <w:szCs w:val="24"/>
              <w:lang w:val="en-US"/>
            </w:rPr>
          </w:rPrChange>
        </w:rPr>
        <w:lastRenderedPageBreak/>
        <w:drawing>
          <wp:inline distT="0" distB="0" distL="0" distR="0" wp14:anchorId="10C83706" wp14:editId="48375D05">
            <wp:extent cx="5731510" cy="2820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0670"/>
                    </a:xfrm>
                    <a:prstGeom prst="rect">
                      <a:avLst/>
                    </a:prstGeom>
                  </pic:spPr>
                </pic:pic>
              </a:graphicData>
            </a:graphic>
          </wp:inline>
        </w:drawing>
      </w:r>
    </w:p>
    <w:p w14:paraId="54F60744" w14:textId="1DCBB78A" w:rsidR="003829D6" w:rsidRPr="000C0210" w:rsidRDefault="003829D6" w:rsidP="0091309D">
      <w:pPr>
        <w:spacing w:after="0" w:line="480" w:lineRule="auto"/>
        <w:jc w:val="both"/>
        <w:rPr>
          <w:rFonts w:ascii="Times New Roman" w:hAnsi="Times New Roman" w:cs="Times New Roman"/>
          <w:sz w:val="24"/>
          <w:szCs w:val="24"/>
          <w:rPrChange w:id="579" w:author="Author">
            <w:rPr>
              <w:rFonts w:ascii="Times New Roman" w:hAnsi="Times New Roman" w:cs="Times New Roman"/>
              <w:sz w:val="24"/>
              <w:szCs w:val="24"/>
              <w:lang w:val="en-US"/>
            </w:rPr>
          </w:rPrChange>
        </w:rPr>
      </w:pPr>
      <w:r w:rsidRPr="000C0210">
        <w:rPr>
          <w:rFonts w:ascii="Times New Roman" w:hAnsi="Times New Roman" w:cs="Times New Roman"/>
          <w:i/>
          <w:sz w:val="24"/>
          <w:szCs w:val="24"/>
          <w:rPrChange w:id="580" w:author="Author">
            <w:rPr>
              <w:rFonts w:ascii="Times New Roman" w:hAnsi="Times New Roman" w:cs="Times New Roman"/>
              <w:i/>
              <w:sz w:val="24"/>
              <w:szCs w:val="24"/>
              <w:lang w:val="en-US"/>
            </w:rPr>
          </w:rPrChange>
        </w:rPr>
        <w:t>Figure 1</w:t>
      </w:r>
      <w:r w:rsidRPr="000C0210">
        <w:rPr>
          <w:rFonts w:ascii="Times New Roman" w:hAnsi="Times New Roman" w:cs="Times New Roman"/>
          <w:sz w:val="24"/>
          <w:szCs w:val="24"/>
          <w:rPrChange w:id="581" w:author="Author">
            <w:rPr>
              <w:rFonts w:ascii="Times New Roman" w:hAnsi="Times New Roman" w:cs="Times New Roman"/>
              <w:sz w:val="24"/>
              <w:szCs w:val="24"/>
              <w:lang w:val="en-US"/>
            </w:rPr>
          </w:rPrChange>
        </w:rPr>
        <w:t xml:space="preserve">. </w:t>
      </w:r>
      <w:proofErr w:type="gramStart"/>
      <w:r w:rsidRPr="000C0210">
        <w:rPr>
          <w:rFonts w:ascii="Times New Roman" w:hAnsi="Times New Roman" w:cs="Times New Roman"/>
          <w:sz w:val="24"/>
          <w:szCs w:val="24"/>
          <w:rPrChange w:id="582" w:author="Author">
            <w:rPr>
              <w:rFonts w:ascii="Times New Roman" w:hAnsi="Times New Roman" w:cs="Times New Roman"/>
              <w:sz w:val="24"/>
              <w:szCs w:val="24"/>
              <w:lang w:val="en-US"/>
            </w:rPr>
          </w:rPrChange>
        </w:rPr>
        <w:t xml:space="preserve">Percentages for each of the conservative and liberal news articles for the Harm, Fairness, </w:t>
      </w:r>
      <w:proofErr w:type="spellStart"/>
      <w:r w:rsidRPr="000C0210">
        <w:rPr>
          <w:rFonts w:ascii="Times New Roman" w:hAnsi="Times New Roman" w:cs="Times New Roman"/>
          <w:sz w:val="24"/>
          <w:szCs w:val="24"/>
          <w:rPrChange w:id="583" w:author="Author">
            <w:rPr>
              <w:rFonts w:ascii="Times New Roman" w:hAnsi="Times New Roman" w:cs="Times New Roman"/>
              <w:sz w:val="24"/>
              <w:szCs w:val="24"/>
              <w:lang w:val="en-US"/>
            </w:rPr>
          </w:rPrChange>
        </w:rPr>
        <w:t>Ingroup</w:t>
      </w:r>
      <w:proofErr w:type="spellEnd"/>
      <w:r w:rsidRPr="000C0210">
        <w:rPr>
          <w:rFonts w:ascii="Times New Roman" w:hAnsi="Times New Roman" w:cs="Times New Roman"/>
          <w:sz w:val="24"/>
          <w:szCs w:val="24"/>
          <w:rPrChange w:id="584" w:author="Author">
            <w:rPr>
              <w:rFonts w:ascii="Times New Roman" w:hAnsi="Times New Roman" w:cs="Times New Roman"/>
              <w:sz w:val="24"/>
              <w:szCs w:val="24"/>
              <w:lang w:val="en-US"/>
            </w:rPr>
          </w:rPrChange>
        </w:rPr>
        <w:t>, Authority and Purity moral foundations.</w:t>
      </w:r>
      <w:proofErr w:type="gramEnd"/>
      <w:r w:rsidRPr="000C0210">
        <w:rPr>
          <w:rFonts w:ascii="Times New Roman" w:hAnsi="Times New Roman" w:cs="Times New Roman"/>
          <w:sz w:val="24"/>
          <w:szCs w:val="24"/>
          <w:rPrChange w:id="585" w:author="Author">
            <w:rPr>
              <w:rFonts w:ascii="Times New Roman" w:hAnsi="Times New Roman" w:cs="Times New Roman"/>
              <w:sz w:val="24"/>
              <w:szCs w:val="24"/>
              <w:lang w:val="en-US"/>
            </w:rPr>
          </w:rPrChange>
        </w:rPr>
        <w:t xml:space="preserve"> Error bars represent confidence intervals of the mean for each </w:t>
      </w:r>
      <w:commentRangeStart w:id="586"/>
      <w:r w:rsidRPr="000C0210">
        <w:rPr>
          <w:rFonts w:ascii="Times New Roman" w:hAnsi="Times New Roman" w:cs="Times New Roman"/>
          <w:sz w:val="24"/>
          <w:szCs w:val="24"/>
          <w:rPrChange w:id="587" w:author="Author">
            <w:rPr>
              <w:rFonts w:ascii="Times New Roman" w:hAnsi="Times New Roman" w:cs="Times New Roman"/>
              <w:sz w:val="24"/>
              <w:szCs w:val="24"/>
              <w:lang w:val="en-US"/>
            </w:rPr>
          </w:rPrChange>
        </w:rPr>
        <w:t>percentage</w:t>
      </w:r>
      <w:commentRangeEnd w:id="586"/>
      <w:r w:rsidR="00663B6B" w:rsidRPr="003D7171">
        <w:rPr>
          <w:rStyle w:val="CommentReference"/>
        </w:rPr>
        <w:commentReference w:id="586"/>
      </w:r>
      <w:r w:rsidRPr="000C0210">
        <w:rPr>
          <w:rFonts w:ascii="Times New Roman" w:hAnsi="Times New Roman" w:cs="Times New Roman"/>
          <w:sz w:val="24"/>
          <w:szCs w:val="24"/>
          <w:rPrChange w:id="588" w:author="Author">
            <w:rPr>
              <w:rFonts w:ascii="Times New Roman" w:hAnsi="Times New Roman" w:cs="Times New Roman"/>
              <w:sz w:val="24"/>
              <w:szCs w:val="24"/>
              <w:lang w:val="en-US"/>
            </w:rPr>
          </w:rPrChange>
        </w:rPr>
        <w:t xml:space="preserve">. </w:t>
      </w:r>
    </w:p>
    <w:p w14:paraId="157AF7C0" w14:textId="77777777" w:rsidR="0091309D" w:rsidRPr="000C0210" w:rsidRDefault="0091309D" w:rsidP="0091309D">
      <w:pPr>
        <w:spacing w:after="0" w:line="480" w:lineRule="auto"/>
        <w:jc w:val="both"/>
        <w:rPr>
          <w:rFonts w:ascii="Times New Roman" w:hAnsi="Times New Roman" w:cs="Times New Roman"/>
          <w:sz w:val="24"/>
          <w:szCs w:val="24"/>
          <w:rPrChange w:id="589" w:author="Author">
            <w:rPr>
              <w:rFonts w:ascii="Times New Roman" w:hAnsi="Times New Roman" w:cs="Times New Roman"/>
              <w:sz w:val="24"/>
              <w:szCs w:val="24"/>
              <w:lang w:val="en-US"/>
            </w:rPr>
          </w:rPrChange>
        </w:rPr>
      </w:pPr>
    </w:p>
    <w:p w14:paraId="6795AE62" w14:textId="26FBF664" w:rsidR="008D235F" w:rsidRPr="000C0210" w:rsidRDefault="008D235F" w:rsidP="0091309D">
      <w:pPr>
        <w:spacing w:after="0" w:line="480" w:lineRule="auto"/>
        <w:jc w:val="both"/>
        <w:rPr>
          <w:rFonts w:ascii="Times New Roman" w:hAnsi="Times New Roman" w:cs="Times New Roman"/>
          <w:sz w:val="28"/>
          <w:szCs w:val="28"/>
          <w:rPrChange w:id="590" w:author="Author">
            <w:rPr>
              <w:rFonts w:ascii="Times New Roman" w:hAnsi="Times New Roman" w:cs="Times New Roman"/>
              <w:sz w:val="28"/>
              <w:szCs w:val="28"/>
              <w:lang w:val="en-US"/>
            </w:rPr>
          </w:rPrChange>
        </w:rPr>
      </w:pPr>
      <w:r w:rsidRPr="000C0210">
        <w:rPr>
          <w:rFonts w:ascii="Times New Roman" w:hAnsi="Times New Roman" w:cs="Times New Roman"/>
          <w:b/>
          <w:sz w:val="28"/>
          <w:szCs w:val="28"/>
          <w:rPrChange w:id="591" w:author="Author">
            <w:rPr>
              <w:rFonts w:ascii="Times New Roman" w:hAnsi="Times New Roman" w:cs="Times New Roman"/>
              <w:b/>
              <w:sz w:val="28"/>
              <w:szCs w:val="28"/>
              <w:lang w:val="en-US"/>
            </w:rPr>
          </w:rPrChange>
        </w:rPr>
        <w:t>Summary</w:t>
      </w:r>
    </w:p>
    <w:p w14:paraId="44AE92F9" w14:textId="4544AFE0" w:rsidR="003829D6" w:rsidRPr="000C0210" w:rsidRDefault="003829D6" w:rsidP="0091309D">
      <w:pPr>
        <w:spacing w:after="0" w:line="480" w:lineRule="auto"/>
        <w:jc w:val="both"/>
        <w:rPr>
          <w:rFonts w:ascii="Times New Roman" w:hAnsi="Times New Roman" w:cs="Times New Roman"/>
          <w:sz w:val="24"/>
          <w:szCs w:val="24"/>
          <w:rPrChange w:id="592"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593" w:author="Author">
            <w:rPr>
              <w:rFonts w:ascii="Times New Roman" w:hAnsi="Times New Roman" w:cs="Times New Roman"/>
              <w:sz w:val="24"/>
              <w:szCs w:val="24"/>
              <w:lang w:val="en-US"/>
            </w:rPr>
          </w:rPrChange>
        </w:rPr>
        <w:t xml:space="preserve">In summary, we first collected traditional qualitative type data by saving news articles from four popular online news webpages. In order to understand political discourse, we connected Moral Foundations Theory and the Moral Foundations Dictionary to these news sources. </w:t>
      </w:r>
      <w:r w:rsidR="000A1734" w:rsidRPr="000C0210">
        <w:rPr>
          <w:rFonts w:ascii="Times New Roman" w:hAnsi="Times New Roman" w:cs="Times New Roman"/>
          <w:sz w:val="24"/>
          <w:szCs w:val="24"/>
          <w:rPrChange w:id="594" w:author="Author">
            <w:rPr>
              <w:rFonts w:ascii="Times New Roman" w:hAnsi="Times New Roman" w:cs="Times New Roman"/>
              <w:sz w:val="24"/>
              <w:szCs w:val="24"/>
              <w:lang w:val="en-US"/>
            </w:rPr>
          </w:rPrChange>
        </w:rPr>
        <w:t>The discourse data was transformed into word frequency data by first</w:t>
      </w:r>
      <w:ins w:id="595" w:author="Author">
        <w:r w:rsidR="004408E9" w:rsidRPr="000C0210">
          <w:rPr>
            <w:rFonts w:ascii="Times New Roman" w:hAnsi="Times New Roman" w:cs="Times New Roman"/>
            <w:sz w:val="24"/>
            <w:szCs w:val="24"/>
            <w:rPrChange w:id="596" w:author="Author">
              <w:rPr>
                <w:rFonts w:ascii="Times New Roman" w:hAnsi="Times New Roman" w:cs="Times New Roman"/>
                <w:sz w:val="24"/>
                <w:szCs w:val="24"/>
                <w:lang w:val="en-US"/>
              </w:rPr>
            </w:rPrChange>
          </w:rPr>
          <w:t>ly</w:t>
        </w:r>
      </w:ins>
      <w:r w:rsidR="000A1734" w:rsidRPr="000C0210">
        <w:rPr>
          <w:rFonts w:ascii="Times New Roman" w:hAnsi="Times New Roman" w:cs="Times New Roman"/>
          <w:sz w:val="24"/>
          <w:szCs w:val="24"/>
          <w:rPrChange w:id="597" w:author="Author">
            <w:rPr>
              <w:rFonts w:ascii="Times New Roman" w:hAnsi="Times New Roman" w:cs="Times New Roman"/>
              <w:sz w:val="24"/>
              <w:szCs w:val="24"/>
              <w:lang w:val="en-US"/>
            </w:rPr>
          </w:rPrChange>
        </w:rPr>
        <w:t xml:space="preserve"> stemming the data to combine </w:t>
      </w:r>
      <w:del w:id="598" w:author="Author">
        <w:r w:rsidR="000A1734" w:rsidRPr="000C0210" w:rsidDel="00855BAE">
          <w:rPr>
            <w:rFonts w:ascii="Times New Roman" w:hAnsi="Times New Roman" w:cs="Times New Roman"/>
            <w:sz w:val="24"/>
            <w:szCs w:val="24"/>
            <w:rPrChange w:id="599" w:author="Author">
              <w:rPr>
                <w:rFonts w:ascii="Times New Roman" w:hAnsi="Times New Roman" w:cs="Times New Roman"/>
                <w:sz w:val="24"/>
                <w:szCs w:val="24"/>
                <w:lang w:val="en-US"/>
              </w:rPr>
            </w:rPrChange>
          </w:rPr>
          <w:delText xml:space="preserve">like </w:delText>
        </w:r>
      </w:del>
      <w:ins w:id="600" w:author="Author">
        <w:r w:rsidR="00855BAE" w:rsidRPr="000C0210">
          <w:rPr>
            <w:rFonts w:ascii="Times New Roman" w:hAnsi="Times New Roman" w:cs="Times New Roman"/>
            <w:sz w:val="24"/>
            <w:szCs w:val="24"/>
            <w:rPrChange w:id="601" w:author="Author">
              <w:rPr>
                <w:rFonts w:ascii="Times New Roman" w:hAnsi="Times New Roman" w:cs="Times New Roman"/>
                <w:sz w:val="24"/>
                <w:szCs w:val="24"/>
                <w:lang w:val="en-US"/>
              </w:rPr>
            </w:rPrChange>
          </w:rPr>
          <w:t xml:space="preserve">similar </w:t>
        </w:r>
      </w:ins>
      <w:r w:rsidR="000A1734" w:rsidRPr="000C0210">
        <w:rPr>
          <w:rFonts w:ascii="Times New Roman" w:hAnsi="Times New Roman" w:cs="Times New Roman"/>
          <w:sz w:val="24"/>
          <w:szCs w:val="24"/>
          <w:rPrChange w:id="602" w:author="Author">
            <w:rPr>
              <w:rFonts w:ascii="Times New Roman" w:hAnsi="Times New Roman" w:cs="Times New Roman"/>
              <w:sz w:val="24"/>
              <w:szCs w:val="24"/>
              <w:lang w:val="en-US"/>
            </w:rPr>
          </w:rPrChange>
        </w:rPr>
        <w:t xml:space="preserve">words together into one related concept, </w:t>
      </w:r>
      <w:del w:id="603" w:author="Author">
        <w:r w:rsidR="000A1734" w:rsidRPr="000C0210" w:rsidDel="004408E9">
          <w:rPr>
            <w:rFonts w:ascii="Times New Roman" w:hAnsi="Times New Roman" w:cs="Times New Roman"/>
            <w:sz w:val="24"/>
            <w:szCs w:val="24"/>
            <w:rPrChange w:id="604" w:author="Author">
              <w:rPr>
                <w:rFonts w:ascii="Times New Roman" w:hAnsi="Times New Roman" w:cs="Times New Roman"/>
                <w:sz w:val="24"/>
                <w:szCs w:val="24"/>
                <w:lang w:val="en-US"/>
              </w:rPr>
            </w:rPrChange>
          </w:rPr>
          <w:delText xml:space="preserve">then </w:delText>
        </w:r>
      </w:del>
      <w:ins w:id="605" w:author="Author">
        <w:r w:rsidR="004408E9" w:rsidRPr="000C0210">
          <w:rPr>
            <w:rFonts w:ascii="Times New Roman" w:hAnsi="Times New Roman" w:cs="Times New Roman"/>
            <w:sz w:val="24"/>
            <w:szCs w:val="24"/>
            <w:rPrChange w:id="606" w:author="Author">
              <w:rPr>
                <w:rFonts w:ascii="Times New Roman" w:hAnsi="Times New Roman" w:cs="Times New Roman"/>
                <w:sz w:val="24"/>
                <w:szCs w:val="24"/>
                <w:lang w:val="en-US"/>
              </w:rPr>
            </w:rPrChange>
          </w:rPr>
          <w:t xml:space="preserve">and secondly </w:t>
        </w:r>
      </w:ins>
      <w:del w:id="607" w:author="Author">
        <w:r w:rsidR="000A1734" w:rsidRPr="000C0210" w:rsidDel="004408E9">
          <w:rPr>
            <w:rFonts w:ascii="Times New Roman" w:hAnsi="Times New Roman" w:cs="Times New Roman"/>
            <w:sz w:val="24"/>
            <w:szCs w:val="24"/>
            <w:rPrChange w:id="608" w:author="Author">
              <w:rPr>
                <w:rFonts w:ascii="Times New Roman" w:hAnsi="Times New Roman" w:cs="Times New Roman"/>
                <w:sz w:val="24"/>
                <w:szCs w:val="24"/>
                <w:lang w:val="en-US"/>
              </w:rPr>
            </w:rPrChange>
          </w:rPr>
          <w:delText>counting up</w:delText>
        </w:r>
      </w:del>
      <w:ins w:id="609" w:author="Author">
        <w:r w:rsidR="004408E9" w:rsidRPr="000C0210">
          <w:rPr>
            <w:rFonts w:ascii="Times New Roman" w:hAnsi="Times New Roman" w:cs="Times New Roman"/>
            <w:sz w:val="24"/>
            <w:szCs w:val="24"/>
            <w:rPrChange w:id="610" w:author="Author">
              <w:rPr>
                <w:rFonts w:ascii="Times New Roman" w:hAnsi="Times New Roman" w:cs="Times New Roman"/>
                <w:sz w:val="24"/>
                <w:szCs w:val="24"/>
                <w:lang w:val="en-US"/>
              </w:rPr>
            </w:rPrChange>
          </w:rPr>
          <w:t>counting</w:t>
        </w:r>
      </w:ins>
      <w:r w:rsidR="000A1734" w:rsidRPr="000C0210">
        <w:rPr>
          <w:rFonts w:ascii="Times New Roman" w:hAnsi="Times New Roman" w:cs="Times New Roman"/>
          <w:sz w:val="24"/>
          <w:szCs w:val="24"/>
          <w:rPrChange w:id="611" w:author="Author">
            <w:rPr>
              <w:rFonts w:ascii="Times New Roman" w:hAnsi="Times New Roman" w:cs="Times New Roman"/>
              <w:sz w:val="24"/>
              <w:szCs w:val="24"/>
              <w:lang w:val="en-US"/>
            </w:rPr>
          </w:rPrChange>
        </w:rPr>
        <w:t xml:space="preserve"> similar words. We then narrowed down the data into only words found in the Moral Foundations Dictionary to guide our analysis, calculating the percentage of moral words in each category for each article.</w:t>
      </w:r>
      <w:r w:rsidR="00723809" w:rsidRPr="000C0210">
        <w:rPr>
          <w:rFonts w:ascii="Times New Roman" w:hAnsi="Times New Roman" w:cs="Times New Roman"/>
          <w:sz w:val="24"/>
          <w:szCs w:val="24"/>
          <w:rPrChange w:id="612" w:author="Author">
            <w:rPr>
              <w:rFonts w:ascii="Times New Roman" w:hAnsi="Times New Roman" w:cs="Times New Roman"/>
              <w:sz w:val="24"/>
              <w:szCs w:val="24"/>
              <w:lang w:val="en-US"/>
            </w:rPr>
          </w:rPrChange>
        </w:rPr>
        <w:t xml:space="preserve"> Finally, we created a bar graph to </w:t>
      </w:r>
      <w:del w:id="613" w:author="Author">
        <w:r w:rsidR="00723809" w:rsidRPr="000C0210" w:rsidDel="003D7171">
          <w:rPr>
            <w:rFonts w:ascii="Times New Roman" w:hAnsi="Times New Roman" w:cs="Times New Roman"/>
            <w:sz w:val="24"/>
            <w:szCs w:val="24"/>
            <w:rPrChange w:id="614" w:author="Author">
              <w:rPr>
                <w:rFonts w:ascii="Times New Roman" w:hAnsi="Times New Roman" w:cs="Times New Roman"/>
                <w:sz w:val="24"/>
                <w:szCs w:val="24"/>
                <w:lang w:val="en-US"/>
              </w:rPr>
            </w:rPrChange>
          </w:rPr>
          <w:delText xml:space="preserve">visualize </w:delText>
        </w:r>
      </w:del>
      <w:ins w:id="615" w:author="Author">
        <w:r w:rsidR="003D7171" w:rsidRPr="000C0210">
          <w:rPr>
            <w:rFonts w:ascii="Times New Roman" w:hAnsi="Times New Roman" w:cs="Times New Roman"/>
            <w:sz w:val="24"/>
            <w:szCs w:val="24"/>
            <w:rPrChange w:id="616" w:author="Author">
              <w:rPr>
                <w:rFonts w:ascii="Times New Roman" w:hAnsi="Times New Roman" w:cs="Times New Roman"/>
                <w:sz w:val="24"/>
                <w:szCs w:val="24"/>
                <w:lang w:val="en-US"/>
              </w:rPr>
            </w:rPrChange>
          </w:rPr>
          <w:t>visuali</w:t>
        </w:r>
        <w:r w:rsidR="003D7171">
          <w:rPr>
            <w:rFonts w:ascii="Times New Roman" w:hAnsi="Times New Roman" w:cs="Times New Roman"/>
            <w:sz w:val="24"/>
            <w:szCs w:val="24"/>
          </w:rPr>
          <w:t>s</w:t>
        </w:r>
        <w:r w:rsidR="003D7171" w:rsidRPr="000C0210">
          <w:rPr>
            <w:rFonts w:ascii="Times New Roman" w:hAnsi="Times New Roman" w:cs="Times New Roman"/>
            <w:sz w:val="24"/>
            <w:szCs w:val="24"/>
            <w:rPrChange w:id="617" w:author="Author">
              <w:rPr>
                <w:rFonts w:ascii="Times New Roman" w:hAnsi="Times New Roman" w:cs="Times New Roman"/>
                <w:sz w:val="24"/>
                <w:szCs w:val="24"/>
                <w:lang w:val="en-US"/>
              </w:rPr>
            </w:rPrChange>
          </w:rPr>
          <w:t xml:space="preserve">e </w:t>
        </w:r>
      </w:ins>
      <w:r w:rsidR="00723809" w:rsidRPr="000C0210">
        <w:rPr>
          <w:rFonts w:ascii="Times New Roman" w:hAnsi="Times New Roman" w:cs="Times New Roman"/>
          <w:sz w:val="24"/>
          <w:szCs w:val="24"/>
          <w:rPrChange w:id="618" w:author="Author">
            <w:rPr>
              <w:rFonts w:ascii="Times New Roman" w:hAnsi="Times New Roman" w:cs="Times New Roman"/>
              <w:sz w:val="24"/>
              <w:szCs w:val="24"/>
              <w:lang w:val="en-US"/>
            </w:rPr>
          </w:rPrChange>
        </w:rPr>
        <w:t xml:space="preserve">if there were differences in moral language for the political news sources. Some small differences occurred, but the overall </w:t>
      </w:r>
      <w:proofErr w:type="spellStart"/>
      <w:r w:rsidR="00723809" w:rsidRPr="000C0210">
        <w:rPr>
          <w:rFonts w:ascii="Times New Roman" w:hAnsi="Times New Roman" w:cs="Times New Roman"/>
          <w:sz w:val="24"/>
          <w:szCs w:val="24"/>
          <w:rPrChange w:id="619" w:author="Author">
            <w:rPr>
              <w:rFonts w:ascii="Times New Roman" w:hAnsi="Times New Roman" w:cs="Times New Roman"/>
              <w:sz w:val="24"/>
              <w:szCs w:val="24"/>
              <w:lang w:val="en-US"/>
            </w:rPr>
          </w:rPrChange>
        </w:rPr>
        <w:t>p</w:t>
      </w:r>
      <w:bookmarkStart w:id="620" w:name="_GoBack"/>
      <w:bookmarkEnd w:id="620"/>
      <w:r w:rsidR="00723809" w:rsidRPr="000C0210">
        <w:rPr>
          <w:rFonts w:ascii="Times New Roman" w:hAnsi="Times New Roman" w:cs="Times New Roman"/>
          <w:sz w:val="24"/>
          <w:szCs w:val="24"/>
          <w:rPrChange w:id="621" w:author="Author">
            <w:rPr>
              <w:rFonts w:ascii="Times New Roman" w:hAnsi="Times New Roman" w:cs="Times New Roman"/>
              <w:sz w:val="24"/>
              <w:szCs w:val="24"/>
              <w:lang w:val="en-US"/>
            </w:rPr>
          </w:rPrChange>
        </w:rPr>
        <w:t>ercent</w:t>
      </w:r>
      <w:proofErr w:type="spellEnd"/>
      <w:r w:rsidR="00723809" w:rsidRPr="000C0210">
        <w:rPr>
          <w:rFonts w:ascii="Times New Roman" w:hAnsi="Times New Roman" w:cs="Times New Roman"/>
          <w:sz w:val="24"/>
          <w:szCs w:val="24"/>
          <w:rPrChange w:id="622" w:author="Author">
            <w:rPr>
              <w:rFonts w:ascii="Times New Roman" w:hAnsi="Times New Roman" w:cs="Times New Roman"/>
              <w:sz w:val="24"/>
              <w:szCs w:val="24"/>
              <w:lang w:val="en-US"/>
            </w:rPr>
          </w:rPrChange>
        </w:rPr>
        <w:t xml:space="preserve"> of words used in each category was very low. Future research could explore the nature of the Moral Foundations Dictionary and see if related concepts could be added to </w:t>
      </w:r>
      <w:r w:rsidR="00723809" w:rsidRPr="000C0210">
        <w:rPr>
          <w:rFonts w:ascii="Times New Roman" w:hAnsi="Times New Roman" w:cs="Times New Roman"/>
          <w:sz w:val="24"/>
          <w:szCs w:val="24"/>
          <w:rPrChange w:id="623" w:author="Author">
            <w:rPr>
              <w:rFonts w:ascii="Times New Roman" w:hAnsi="Times New Roman" w:cs="Times New Roman"/>
              <w:sz w:val="24"/>
              <w:szCs w:val="24"/>
              <w:lang w:val="en-US"/>
            </w:rPr>
          </w:rPrChange>
        </w:rPr>
        <w:lastRenderedPageBreak/>
        <w:t xml:space="preserve">expand the dictionary to create a fuller picture of words used across a range of types of discourse. </w:t>
      </w:r>
    </w:p>
    <w:p w14:paraId="297F46F6" w14:textId="77777777" w:rsidR="0091309D" w:rsidRPr="000C0210" w:rsidRDefault="0091309D" w:rsidP="0091309D">
      <w:pPr>
        <w:spacing w:after="0" w:line="480" w:lineRule="auto"/>
        <w:jc w:val="both"/>
        <w:rPr>
          <w:rFonts w:ascii="Times New Roman" w:hAnsi="Times New Roman" w:cs="Times New Roman"/>
          <w:sz w:val="24"/>
          <w:szCs w:val="24"/>
          <w:rPrChange w:id="624" w:author="Author">
            <w:rPr>
              <w:rFonts w:ascii="Times New Roman" w:hAnsi="Times New Roman" w:cs="Times New Roman"/>
              <w:sz w:val="24"/>
              <w:szCs w:val="24"/>
              <w:lang w:val="en-US"/>
            </w:rPr>
          </w:rPrChange>
        </w:rPr>
      </w:pPr>
    </w:p>
    <w:p w14:paraId="522C6EE0" w14:textId="70BC63DE" w:rsidR="008D235F" w:rsidRPr="000C0210" w:rsidRDefault="008D235F" w:rsidP="0091309D">
      <w:pPr>
        <w:spacing w:after="0" w:line="480" w:lineRule="auto"/>
        <w:jc w:val="both"/>
        <w:rPr>
          <w:rFonts w:ascii="Times New Roman" w:hAnsi="Times New Roman" w:cs="Times New Roman"/>
          <w:b/>
          <w:sz w:val="36"/>
          <w:szCs w:val="36"/>
          <w:rPrChange w:id="625" w:author="Author">
            <w:rPr>
              <w:rFonts w:ascii="Times New Roman" w:hAnsi="Times New Roman" w:cs="Times New Roman"/>
              <w:b/>
              <w:sz w:val="36"/>
              <w:szCs w:val="36"/>
              <w:lang w:val="en-US"/>
            </w:rPr>
          </w:rPrChange>
        </w:rPr>
      </w:pPr>
      <w:r w:rsidRPr="000C0210">
        <w:rPr>
          <w:rFonts w:ascii="Times New Roman" w:hAnsi="Times New Roman" w:cs="Times New Roman"/>
          <w:b/>
          <w:sz w:val="36"/>
          <w:szCs w:val="36"/>
          <w:rPrChange w:id="626" w:author="Author">
            <w:rPr>
              <w:rFonts w:ascii="Times New Roman" w:hAnsi="Times New Roman" w:cs="Times New Roman"/>
              <w:b/>
              <w:sz w:val="36"/>
              <w:szCs w:val="36"/>
              <w:lang w:val="en-US"/>
            </w:rPr>
          </w:rPrChange>
        </w:rPr>
        <w:t xml:space="preserve">Reflective Questions </w:t>
      </w:r>
    </w:p>
    <w:p w14:paraId="0444CAB8" w14:textId="42BFFEE2" w:rsidR="00723809" w:rsidRPr="000C0210" w:rsidRDefault="00723809" w:rsidP="0091309D">
      <w:pPr>
        <w:pStyle w:val="ListParagraph"/>
        <w:numPr>
          <w:ilvl w:val="0"/>
          <w:numId w:val="3"/>
        </w:numPr>
        <w:spacing w:after="0" w:line="480" w:lineRule="auto"/>
        <w:jc w:val="both"/>
        <w:rPr>
          <w:rFonts w:ascii="Times New Roman" w:hAnsi="Times New Roman" w:cs="Times New Roman"/>
          <w:sz w:val="24"/>
          <w:szCs w:val="24"/>
          <w:rPrChange w:id="627"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628" w:author="Author">
            <w:rPr>
              <w:rFonts w:ascii="Times New Roman" w:hAnsi="Times New Roman" w:cs="Times New Roman"/>
              <w:sz w:val="24"/>
              <w:szCs w:val="24"/>
              <w:lang w:val="en-US"/>
            </w:rPr>
          </w:rPrChange>
        </w:rPr>
        <w:t>Word frequency analysis was applied here to political texts using a framework of Moral Foundations Theory, and therefore, only specific “moral” words were examined. What other ways might you use word frequency analysis to elucidate differences in writing styles?</w:t>
      </w:r>
    </w:p>
    <w:p w14:paraId="5AA1FD91" w14:textId="1DB5E300" w:rsidR="00723809" w:rsidRPr="000C0210" w:rsidRDefault="009F36C5" w:rsidP="0091309D">
      <w:pPr>
        <w:pStyle w:val="ListParagraph"/>
        <w:numPr>
          <w:ilvl w:val="0"/>
          <w:numId w:val="3"/>
        </w:numPr>
        <w:spacing w:after="0" w:line="480" w:lineRule="auto"/>
        <w:jc w:val="both"/>
        <w:rPr>
          <w:rFonts w:ascii="Times New Roman" w:hAnsi="Times New Roman" w:cs="Times New Roman"/>
          <w:sz w:val="24"/>
          <w:szCs w:val="24"/>
          <w:rPrChange w:id="629"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630" w:author="Author">
            <w:rPr>
              <w:rFonts w:ascii="Times New Roman" w:hAnsi="Times New Roman" w:cs="Times New Roman"/>
              <w:sz w:val="24"/>
              <w:szCs w:val="24"/>
              <w:lang w:val="en-US"/>
            </w:rPr>
          </w:rPrChange>
        </w:rPr>
        <w:t xml:space="preserve">Word stemming was a crucial concept in this analysis, as it allows you to combine words with the same meaning into one term for analysis. In what situations would you want to use each word in its raw form? </w:t>
      </w:r>
    </w:p>
    <w:p w14:paraId="6D3DCFFA" w14:textId="5F4F0930" w:rsidR="00686885" w:rsidRPr="000C0210" w:rsidRDefault="00686885" w:rsidP="0091309D">
      <w:pPr>
        <w:pStyle w:val="ListParagraph"/>
        <w:numPr>
          <w:ilvl w:val="0"/>
          <w:numId w:val="3"/>
        </w:numPr>
        <w:spacing w:after="0" w:line="480" w:lineRule="auto"/>
        <w:jc w:val="both"/>
        <w:rPr>
          <w:rFonts w:ascii="Times New Roman" w:hAnsi="Times New Roman" w:cs="Times New Roman"/>
          <w:sz w:val="24"/>
          <w:szCs w:val="24"/>
          <w:rPrChange w:id="631"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632" w:author="Author">
            <w:rPr>
              <w:rFonts w:ascii="Times New Roman" w:hAnsi="Times New Roman" w:cs="Times New Roman"/>
              <w:sz w:val="24"/>
              <w:szCs w:val="24"/>
              <w:lang w:val="en-US"/>
            </w:rPr>
          </w:rPrChange>
        </w:rPr>
        <w:t xml:space="preserve"> </w:t>
      </w:r>
      <w:r w:rsidR="00897A90" w:rsidRPr="000C0210">
        <w:rPr>
          <w:rFonts w:ascii="Times New Roman" w:hAnsi="Times New Roman" w:cs="Times New Roman"/>
          <w:sz w:val="24"/>
          <w:szCs w:val="24"/>
          <w:rPrChange w:id="633" w:author="Author">
            <w:rPr>
              <w:rFonts w:ascii="Times New Roman" w:hAnsi="Times New Roman" w:cs="Times New Roman"/>
              <w:sz w:val="24"/>
              <w:szCs w:val="24"/>
              <w:lang w:val="en-US"/>
            </w:rPr>
          </w:rPrChange>
        </w:rPr>
        <w:t>In this analysis,</w:t>
      </w:r>
      <w:r w:rsidR="002A39D2" w:rsidRPr="000C0210">
        <w:rPr>
          <w:rFonts w:ascii="Times New Roman" w:hAnsi="Times New Roman" w:cs="Times New Roman"/>
          <w:sz w:val="24"/>
          <w:szCs w:val="24"/>
          <w:rPrChange w:id="634" w:author="Author">
            <w:rPr>
              <w:rFonts w:ascii="Times New Roman" w:hAnsi="Times New Roman" w:cs="Times New Roman"/>
              <w:sz w:val="24"/>
              <w:szCs w:val="24"/>
              <w:lang w:val="en-US"/>
            </w:rPr>
          </w:rPrChange>
        </w:rPr>
        <w:t xml:space="preserve"> political</w:t>
      </w:r>
      <w:r w:rsidR="00897A90" w:rsidRPr="000C0210">
        <w:rPr>
          <w:rFonts w:ascii="Times New Roman" w:hAnsi="Times New Roman" w:cs="Times New Roman"/>
          <w:sz w:val="24"/>
          <w:szCs w:val="24"/>
          <w:rPrChange w:id="635" w:author="Author">
            <w:rPr>
              <w:rFonts w:ascii="Times New Roman" w:hAnsi="Times New Roman" w:cs="Times New Roman"/>
              <w:sz w:val="24"/>
              <w:szCs w:val="24"/>
              <w:lang w:val="en-US"/>
            </w:rPr>
          </w:rPrChange>
        </w:rPr>
        <w:t xml:space="preserve"> articles from four news sources aimed at a general audience were gathered. What other kinds of text sources would be appropriate for analyses such as this?</w:t>
      </w:r>
      <w:r w:rsidR="001A18B8" w:rsidRPr="000C0210">
        <w:rPr>
          <w:rFonts w:ascii="Times New Roman" w:hAnsi="Times New Roman" w:cs="Times New Roman"/>
          <w:sz w:val="24"/>
          <w:szCs w:val="24"/>
          <w:rPrChange w:id="636" w:author="Author">
            <w:rPr>
              <w:rFonts w:ascii="Times New Roman" w:hAnsi="Times New Roman" w:cs="Times New Roman"/>
              <w:sz w:val="24"/>
              <w:szCs w:val="24"/>
              <w:lang w:val="en-US"/>
            </w:rPr>
          </w:rPrChange>
        </w:rPr>
        <w:t xml:space="preserve"> Are there situations in which you would want to utilize more niche or extreme sources?</w:t>
      </w:r>
    </w:p>
    <w:p w14:paraId="29FC6C7C" w14:textId="07876182" w:rsidR="00686885" w:rsidRPr="000C0210" w:rsidRDefault="002A39D2" w:rsidP="0091309D">
      <w:pPr>
        <w:pStyle w:val="ListParagraph"/>
        <w:numPr>
          <w:ilvl w:val="0"/>
          <w:numId w:val="3"/>
        </w:numPr>
        <w:spacing w:after="0" w:line="480" w:lineRule="auto"/>
        <w:jc w:val="both"/>
        <w:rPr>
          <w:rFonts w:ascii="Times New Roman" w:hAnsi="Times New Roman" w:cs="Times New Roman"/>
          <w:sz w:val="24"/>
          <w:szCs w:val="24"/>
          <w:rPrChange w:id="637"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638" w:author="Author">
            <w:rPr>
              <w:rFonts w:ascii="Times New Roman" w:hAnsi="Times New Roman" w:cs="Times New Roman"/>
              <w:sz w:val="24"/>
              <w:szCs w:val="24"/>
              <w:lang w:val="en-US"/>
            </w:rPr>
          </w:rPrChange>
        </w:rPr>
        <w:t>This analysis takes place firmly at the intersection of moral and political psychology. In what other domains of inquiry would you be able to utilize word frequency analysis, web scraping, and word stemming?</w:t>
      </w:r>
    </w:p>
    <w:p w14:paraId="12D2066A" w14:textId="77777777" w:rsidR="0091309D" w:rsidRPr="000C0210" w:rsidRDefault="0091309D" w:rsidP="0091309D">
      <w:pPr>
        <w:spacing w:after="0" w:line="480" w:lineRule="auto"/>
        <w:jc w:val="both"/>
        <w:rPr>
          <w:rFonts w:ascii="Times New Roman" w:hAnsi="Times New Roman" w:cs="Times New Roman"/>
          <w:sz w:val="24"/>
          <w:szCs w:val="24"/>
          <w:rPrChange w:id="639" w:author="Author">
            <w:rPr>
              <w:rFonts w:ascii="Times New Roman" w:hAnsi="Times New Roman" w:cs="Times New Roman"/>
              <w:sz w:val="24"/>
              <w:szCs w:val="24"/>
              <w:lang w:val="en-US"/>
            </w:rPr>
          </w:rPrChange>
        </w:rPr>
      </w:pPr>
    </w:p>
    <w:p w14:paraId="01BBD31D" w14:textId="109BC29F" w:rsidR="00686885" w:rsidRPr="000C0210" w:rsidRDefault="008D235F" w:rsidP="0091309D">
      <w:pPr>
        <w:spacing w:after="0" w:line="480" w:lineRule="auto"/>
        <w:jc w:val="both"/>
        <w:rPr>
          <w:rFonts w:ascii="Times New Roman" w:hAnsi="Times New Roman" w:cs="Times New Roman"/>
          <w:b/>
          <w:sz w:val="36"/>
          <w:szCs w:val="36"/>
          <w:rPrChange w:id="640" w:author="Author">
            <w:rPr>
              <w:rFonts w:ascii="Times New Roman" w:hAnsi="Times New Roman" w:cs="Times New Roman"/>
              <w:b/>
              <w:sz w:val="36"/>
              <w:szCs w:val="36"/>
              <w:lang w:val="en-US"/>
            </w:rPr>
          </w:rPrChange>
        </w:rPr>
      </w:pPr>
      <w:r w:rsidRPr="000C0210">
        <w:rPr>
          <w:rFonts w:ascii="Times New Roman" w:hAnsi="Times New Roman" w:cs="Times New Roman"/>
          <w:b/>
          <w:sz w:val="36"/>
          <w:szCs w:val="36"/>
          <w:rPrChange w:id="641" w:author="Author">
            <w:rPr>
              <w:rFonts w:ascii="Times New Roman" w:hAnsi="Times New Roman" w:cs="Times New Roman"/>
              <w:b/>
              <w:sz w:val="36"/>
              <w:szCs w:val="36"/>
              <w:lang w:val="en-US"/>
            </w:rPr>
          </w:rPrChange>
        </w:rPr>
        <w:t>Fur</w:t>
      </w:r>
      <w:r w:rsidR="001963F7" w:rsidRPr="000C0210">
        <w:rPr>
          <w:rFonts w:ascii="Times New Roman" w:hAnsi="Times New Roman" w:cs="Times New Roman"/>
          <w:b/>
          <w:sz w:val="36"/>
          <w:szCs w:val="36"/>
          <w:rPrChange w:id="642" w:author="Author">
            <w:rPr>
              <w:rFonts w:ascii="Times New Roman" w:hAnsi="Times New Roman" w:cs="Times New Roman"/>
              <w:b/>
              <w:sz w:val="36"/>
              <w:szCs w:val="36"/>
              <w:lang w:val="en-US"/>
            </w:rPr>
          </w:rPrChange>
        </w:rPr>
        <w:t>t</w:t>
      </w:r>
      <w:r w:rsidRPr="000C0210">
        <w:rPr>
          <w:rFonts w:ascii="Times New Roman" w:hAnsi="Times New Roman" w:cs="Times New Roman"/>
          <w:b/>
          <w:sz w:val="36"/>
          <w:szCs w:val="36"/>
          <w:rPrChange w:id="643" w:author="Author">
            <w:rPr>
              <w:rFonts w:ascii="Times New Roman" w:hAnsi="Times New Roman" w:cs="Times New Roman"/>
              <w:b/>
              <w:sz w:val="36"/>
              <w:szCs w:val="36"/>
              <w:lang w:val="en-US"/>
            </w:rPr>
          </w:rPrChange>
        </w:rPr>
        <w:t xml:space="preserve">her Reading </w:t>
      </w:r>
    </w:p>
    <w:p w14:paraId="51B58483" w14:textId="2A93EB34" w:rsidR="00CB3180" w:rsidRPr="000C0210" w:rsidRDefault="001963F7" w:rsidP="0091309D">
      <w:pPr>
        <w:pStyle w:val="NormalWeb"/>
        <w:numPr>
          <w:ilvl w:val="0"/>
          <w:numId w:val="4"/>
        </w:numPr>
        <w:spacing w:before="0" w:beforeAutospacing="0" w:after="0" w:afterAutospacing="0" w:line="480" w:lineRule="auto"/>
        <w:jc w:val="both"/>
        <w:rPr>
          <w:lang w:val="en-GB"/>
          <w:rPrChange w:id="644" w:author="Author">
            <w:rPr/>
          </w:rPrChange>
        </w:rPr>
      </w:pPr>
      <w:proofErr w:type="spellStart"/>
      <w:r w:rsidRPr="000C0210">
        <w:rPr>
          <w:lang w:val="en-GB"/>
          <w:rPrChange w:id="645" w:author="Author">
            <w:rPr>
              <w:lang w:val="de-DE"/>
            </w:rPr>
          </w:rPrChange>
        </w:rPr>
        <w:t>T</w:t>
      </w:r>
      <w:r w:rsidR="00CB3180" w:rsidRPr="000C0210">
        <w:rPr>
          <w:lang w:val="en-GB"/>
          <w:rPrChange w:id="646" w:author="Author">
            <w:rPr>
              <w:lang w:val="de-DE"/>
            </w:rPr>
          </w:rPrChange>
        </w:rPr>
        <w:t>ausczik</w:t>
      </w:r>
      <w:proofErr w:type="spellEnd"/>
      <w:r w:rsidR="00CB3180" w:rsidRPr="000C0210">
        <w:rPr>
          <w:lang w:val="en-GB"/>
          <w:rPrChange w:id="647" w:author="Author">
            <w:rPr>
              <w:lang w:val="de-DE"/>
            </w:rPr>
          </w:rPrChange>
        </w:rPr>
        <w:t xml:space="preserve">, Y. R., &amp; </w:t>
      </w:r>
      <w:proofErr w:type="spellStart"/>
      <w:r w:rsidR="00CB3180" w:rsidRPr="000C0210">
        <w:rPr>
          <w:lang w:val="en-GB"/>
          <w:rPrChange w:id="648" w:author="Author">
            <w:rPr>
              <w:lang w:val="de-DE"/>
            </w:rPr>
          </w:rPrChange>
        </w:rPr>
        <w:t>Pennebaker</w:t>
      </w:r>
      <w:proofErr w:type="spellEnd"/>
      <w:r w:rsidR="00CB3180" w:rsidRPr="000C0210">
        <w:rPr>
          <w:lang w:val="en-GB"/>
          <w:rPrChange w:id="649" w:author="Author">
            <w:rPr>
              <w:lang w:val="de-DE"/>
            </w:rPr>
          </w:rPrChange>
        </w:rPr>
        <w:t xml:space="preserve">, J. W. (2010). The Psychological Meaning of Words: LIWC and Computerized Text Analysis Methods. </w:t>
      </w:r>
      <w:r w:rsidR="00CB3180" w:rsidRPr="000C0210">
        <w:rPr>
          <w:i/>
          <w:iCs/>
          <w:lang w:val="en-GB"/>
          <w:rPrChange w:id="650" w:author="Author">
            <w:rPr>
              <w:i/>
              <w:iCs/>
            </w:rPr>
          </w:rPrChange>
        </w:rPr>
        <w:t>Journal of Language and Social Psychology</w:t>
      </w:r>
      <w:r w:rsidR="00CB3180" w:rsidRPr="000C0210">
        <w:rPr>
          <w:lang w:val="en-GB"/>
          <w:rPrChange w:id="651" w:author="Author">
            <w:rPr/>
          </w:rPrChange>
        </w:rPr>
        <w:t xml:space="preserve">, </w:t>
      </w:r>
      <w:r w:rsidR="00CB3180" w:rsidRPr="000C0210">
        <w:rPr>
          <w:i/>
          <w:iCs/>
          <w:lang w:val="en-GB"/>
          <w:rPrChange w:id="652" w:author="Author">
            <w:rPr>
              <w:i/>
              <w:iCs/>
            </w:rPr>
          </w:rPrChange>
        </w:rPr>
        <w:t>29</w:t>
      </w:r>
      <w:r w:rsidR="00CB3180" w:rsidRPr="000C0210">
        <w:rPr>
          <w:lang w:val="en-GB"/>
          <w:rPrChange w:id="653" w:author="Author">
            <w:rPr/>
          </w:rPrChange>
        </w:rPr>
        <w:t>(1), 24–54. https://doi.org/10.1177/0261927X09351676</w:t>
      </w:r>
    </w:p>
    <w:p w14:paraId="5F5265B7" w14:textId="77777777" w:rsidR="00CB3180" w:rsidRPr="000C0210" w:rsidRDefault="00CB3180" w:rsidP="0091309D">
      <w:pPr>
        <w:pStyle w:val="NormalWeb"/>
        <w:numPr>
          <w:ilvl w:val="0"/>
          <w:numId w:val="4"/>
        </w:numPr>
        <w:spacing w:before="0" w:beforeAutospacing="0" w:after="0" w:afterAutospacing="0" w:line="480" w:lineRule="auto"/>
        <w:jc w:val="both"/>
        <w:rPr>
          <w:lang w:val="en-GB"/>
          <w:rPrChange w:id="654" w:author="Author">
            <w:rPr/>
          </w:rPrChange>
        </w:rPr>
      </w:pPr>
      <w:proofErr w:type="spellStart"/>
      <w:r w:rsidRPr="000C0210">
        <w:rPr>
          <w:lang w:val="en-GB"/>
          <w:rPrChange w:id="655" w:author="Author">
            <w:rPr/>
          </w:rPrChange>
        </w:rPr>
        <w:lastRenderedPageBreak/>
        <w:t>Slatcher</w:t>
      </w:r>
      <w:proofErr w:type="spellEnd"/>
      <w:r w:rsidRPr="000C0210">
        <w:rPr>
          <w:lang w:val="en-GB"/>
          <w:rPrChange w:id="656" w:author="Author">
            <w:rPr/>
          </w:rPrChange>
        </w:rPr>
        <w:t xml:space="preserve">, R. B., Chung, C. K., </w:t>
      </w:r>
      <w:proofErr w:type="spellStart"/>
      <w:r w:rsidRPr="000C0210">
        <w:rPr>
          <w:lang w:val="en-GB"/>
          <w:rPrChange w:id="657" w:author="Author">
            <w:rPr/>
          </w:rPrChange>
        </w:rPr>
        <w:t>Pennebaker</w:t>
      </w:r>
      <w:proofErr w:type="spellEnd"/>
      <w:r w:rsidRPr="000C0210">
        <w:rPr>
          <w:lang w:val="en-GB"/>
          <w:rPrChange w:id="658" w:author="Author">
            <w:rPr/>
          </w:rPrChange>
        </w:rPr>
        <w:t xml:space="preserve">, J. W., &amp; Stone, L. D. (2007). Winning words: Individual differences in linguistic style </w:t>
      </w:r>
      <w:proofErr w:type="gramStart"/>
      <w:r w:rsidRPr="000C0210">
        <w:rPr>
          <w:lang w:val="en-GB"/>
          <w:rPrChange w:id="659" w:author="Author">
            <w:rPr/>
          </w:rPrChange>
        </w:rPr>
        <w:t>among U.S. presidential</w:t>
      </w:r>
      <w:proofErr w:type="gramEnd"/>
      <w:r w:rsidRPr="000C0210">
        <w:rPr>
          <w:lang w:val="en-GB"/>
          <w:rPrChange w:id="660" w:author="Author">
            <w:rPr/>
          </w:rPrChange>
        </w:rPr>
        <w:t xml:space="preserve"> and vice presidential candidates. </w:t>
      </w:r>
      <w:r w:rsidRPr="000C0210">
        <w:rPr>
          <w:i/>
          <w:iCs/>
          <w:lang w:val="en-GB"/>
          <w:rPrChange w:id="661" w:author="Author">
            <w:rPr>
              <w:i/>
              <w:iCs/>
            </w:rPr>
          </w:rPrChange>
        </w:rPr>
        <w:t>Journal of Research in Personality</w:t>
      </w:r>
      <w:r w:rsidRPr="000C0210">
        <w:rPr>
          <w:lang w:val="en-GB"/>
          <w:rPrChange w:id="662" w:author="Author">
            <w:rPr/>
          </w:rPrChange>
        </w:rPr>
        <w:t xml:space="preserve">, </w:t>
      </w:r>
      <w:r w:rsidRPr="000C0210">
        <w:rPr>
          <w:i/>
          <w:iCs/>
          <w:lang w:val="en-GB"/>
          <w:rPrChange w:id="663" w:author="Author">
            <w:rPr>
              <w:i/>
              <w:iCs/>
            </w:rPr>
          </w:rPrChange>
        </w:rPr>
        <w:t>41</w:t>
      </w:r>
      <w:r w:rsidRPr="000C0210">
        <w:rPr>
          <w:lang w:val="en-GB"/>
          <w:rPrChange w:id="664" w:author="Author">
            <w:rPr/>
          </w:rPrChange>
        </w:rPr>
        <w:t>(1), 63–75. https://doi.org/10.1016/j.jrp.2006.01.006</w:t>
      </w:r>
    </w:p>
    <w:p w14:paraId="62FFC924" w14:textId="77777777" w:rsidR="00CB3180" w:rsidRPr="000C0210" w:rsidRDefault="00CB3180" w:rsidP="0091309D">
      <w:pPr>
        <w:pStyle w:val="NormalWeb"/>
        <w:numPr>
          <w:ilvl w:val="0"/>
          <w:numId w:val="4"/>
        </w:numPr>
        <w:spacing w:before="0" w:beforeAutospacing="0" w:after="0" w:afterAutospacing="0" w:line="480" w:lineRule="auto"/>
        <w:jc w:val="both"/>
        <w:rPr>
          <w:lang w:val="en-GB"/>
          <w:rPrChange w:id="665" w:author="Author">
            <w:rPr/>
          </w:rPrChange>
        </w:rPr>
      </w:pPr>
      <w:r w:rsidRPr="000C0210">
        <w:rPr>
          <w:lang w:val="en-GB"/>
          <w:rPrChange w:id="666" w:author="Author">
            <w:rPr/>
          </w:rPrChange>
        </w:rPr>
        <w:t xml:space="preserve">Graham, J., </w:t>
      </w:r>
      <w:proofErr w:type="spellStart"/>
      <w:r w:rsidRPr="000C0210">
        <w:rPr>
          <w:lang w:val="en-GB"/>
          <w:rPrChange w:id="667" w:author="Author">
            <w:rPr/>
          </w:rPrChange>
        </w:rPr>
        <w:t>Haidt</w:t>
      </w:r>
      <w:proofErr w:type="spellEnd"/>
      <w:r w:rsidRPr="000C0210">
        <w:rPr>
          <w:lang w:val="en-GB"/>
          <w:rPrChange w:id="668" w:author="Author">
            <w:rPr/>
          </w:rPrChange>
        </w:rPr>
        <w:t xml:space="preserve">, J., &amp; </w:t>
      </w:r>
      <w:proofErr w:type="spellStart"/>
      <w:r w:rsidRPr="000C0210">
        <w:rPr>
          <w:lang w:val="en-GB"/>
          <w:rPrChange w:id="669" w:author="Author">
            <w:rPr/>
          </w:rPrChange>
        </w:rPr>
        <w:t>Nosek</w:t>
      </w:r>
      <w:proofErr w:type="spellEnd"/>
      <w:r w:rsidRPr="000C0210">
        <w:rPr>
          <w:lang w:val="en-GB"/>
          <w:rPrChange w:id="670" w:author="Author">
            <w:rPr/>
          </w:rPrChange>
        </w:rPr>
        <w:t xml:space="preserve">, B. A. (2009). Liberals and conservatives rely on different sets of moral foundations. </w:t>
      </w:r>
      <w:r w:rsidRPr="000C0210">
        <w:rPr>
          <w:i/>
          <w:iCs/>
          <w:lang w:val="en-GB"/>
          <w:rPrChange w:id="671" w:author="Author">
            <w:rPr>
              <w:i/>
              <w:iCs/>
            </w:rPr>
          </w:rPrChange>
        </w:rPr>
        <w:t>Journal of Personality and Social Psychology</w:t>
      </w:r>
      <w:r w:rsidRPr="000C0210">
        <w:rPr>
          <w:lang w:val="en-GB"/>
          <w:rPrChange w:id="672" w:author="Author">
            <w:rPr/>
          </w:rPrChange>
        </w:rPr>
        <w:t xml:space="preserve">, </w:t>
      </w:r>
      <w:r w:rsidRPr="000C0210">
        <w:rPr>
          <w:i/>
          <w:iCs/>
          <w:lang w:val="en-GB"/>
          <w:rPrChange w:id="673" w:author="Author">
            <w:rPr>
              <w:i/>
              <w:iCs/>
            </w:rPr>
          </w:rPrChange>
        </w:rPr>
        <w:t>96</w:t>
      </w:r>
      <w:r w:rsidRPr="000C0210">
        <w:rPr>
          <w:lang w:val="en-GB"/>
          <w:rPrChange w:id="674" w:author="Author">
            <w:rPr/>
          </w:rPrChange>
        </w:rPr>
        <w:t>(5), 1029–1046. https://doi.org/10.1037/a0015141</w:t>
      </w:r>
    </w:p>
    <w:p w14:paraId="655AE8FA" w14:textId="77777777" w:rsidR="00CB3180" w:rsidRPr="000C0210" w:rsidRDefault="00CB3180" w:rsidP="0091309D">
      <w:pPr>
        <w:pStyle w:val="NormalWeb"/>
        <w:numPr>
          <w:ilvl w:val="0"/>
          <w:numId w:val="4"/>
        </w:numPr>
        <w:spacing w:before="0" w:beforeAutospacing="0" w:after="0" w:afterAutospacing="0" w:line="480" w:lineRule="auto"/>
        <w:jc w:val="both"/>
        <w:rPr>
          <w:lang w:val="en-GB"/>
          <w:rPrChange w:id="675" w:author="Author">
            <w:rPr/>
          </w:rPrChange>
        </w:rPr>
      </w:pPr>
      <w:proofErr w:type="spellStart"/>
      <w:r w:rsidRPr="000C0210">
        <w:rPr>
          <w:lang w:val="en-GB"/>
          <w:rPrChange w:id="676" w:author="Author">
            <w:rPr/>
          </w:rPrChange>
        </w:rPr>
        <w:t>Haidt</w:t>
      </w:r>
      <w:proofErr w:type="spellEnd"/>
      <w:r w:rsidRPr="000C0210">
        <w:rPr>
          <w:lang w:val="en-GB"/>
          <w:rPrChange w:id="677" w:author="Author">
            <w:rPr/>
          </w:rPrChange>
        </w:rPr>
        <w:t xml:space="preserve">, J., &amp; Graham, J. (2007). When Morality Opposes Justice: Conservatives Have Moral Intuitions that Liberals may not </w:t>
      </w:r>
      <w:proofErr w:type="gramStart"/>
      <w:r w:rsidRPr="000C0210">
        <w:rPr>
          <w:lang w:val="en-GB"/>
          <w:rPrChange w:id="678" w:author="Author">
            <w:rPr/>
          </w:rPrChange>
        </w:rPr>
        <w:t>Recognize</w:t>
      </w:r>
      <w:proofErr w:type="gramEnd"/>
      <w:r w:rsidRPr="000C0210">
        <w:rPr>
          <w:lang w:val="en-GB"/>
          <w:rPrChange w:id="679" w:author="Author">
            <w:rPr/>
          </w:rPrChange>
        </w:rPr>
        <w:t xml:space="preserve">. </w:t>
      </w:r>
      <w:r w:rsidRPr="000C0210">
        <w:rPr>
          <w:i/>
          <w:iCs/>
          <w:lang w:val="en-GB"/>
          <w:rPrChange w:id="680" w:author="Author">
            <w:rPr>
              <w:i/>
              <w:iCs/>
            </w:rPr>
          </w:rPrChange>
        </w:rPr>
        <w:t>Social Justice Research</w:t>
      </w:r>
      <w:r w:rsidRPr="000C0210">
        <w:rPr>
          <w:lang w:val="en-GB"/>
          <w:rPrChange w:id="681" w:author="Author">
            <w:rPr/>
          </w:rPrChange>
        </w:rPr>
        <w:t xml:space="preserve">, </w:t>
      </w:r>
      <w:r w:rsidRPr="000C0210">
        <w:rPr>
          <w:i/>
          <w:iCs/>
          <w:lang w:val="en-GB"/>
          <w:rPrChange w:id="682" w:author="Author">
            <w:rPr>
              <w:i/>
              <w:iCs/>
            </w:rPr>
          </w:rPrChange>
        </w:rPr>
        <w:t>20</w:t>
      </w:r>
      <w:r w:rsidRPr="000C0210">
        <w:rPr>
          <w:lang w:val="en-GB"/>
          <w:rPrChange w:id="683" w:author="Author">
            <w:rPr/>
          </w:rPrChange>
        </w:rPr>
        <w:t>(1), 98–116. https://doi.org/10.1007/s11211-007-0034-z</w:t>
      </w:r>
    </w:p>
    <w:p w14:paraId="11C3471F" w14:textId="77777777" w:rsidR="00CB3180" w:rsidRPr="000C0210" w:rsidRDefault="00CB3180" w:rsidP="0091309D">
      <w:pPr>
        <w:pStyle w:val="NormalWeb"/>
        <w:numPr>
          <w:ilvl w:val="0"/>
          <w:numId w:val="4"/>
        </w:numPr>
        <w:spacing w:before="0" w:beforeAutospacing="0" w:after="0" w:afterAutospacing="0" w:line="480" w:lineRule="auto"/>
        <w:jc w:val="both"/>
        <w:rPr>
          <w:color w:val="000000" w:themeColor="text1"/>
          <w:lang w:val="en-GB"/>
          <w:rPrChange w:id="684" w:author="Author">
            <w:rPr>
              <w:color w:val="000000" w:themeColor="text1"/>
            </w:rPr>
          </w:rPrChange>
        </w:rPr>
      </w:pPr>
      <w:proofErr w:type="spellStart"/>
      <w:r w:rsidRPr="000C0210">
        <w:rPr>
          <w:lang w:val="en-GB"/>
          <w:rPrChange w:id="685" w:author="Author">
            <w:rPr/>
          </w:rPrChange>
        </w:rPr>
        <w:t>Sagi</w:t>
      </w:r>
      <w:proofErr w:type="spellEnd"/>
      <w:r w:rsidRPr="000C0210">
        <w:rPr>
          <w:lang w:val="en-GB"/>
          <w:rPrChange w:id="686" w:author="Author">
            <w:rPr/>
          </w:rPrChange>
        </w:rPr>
        <w:t xml:space="preserve">, E., &amp; </w:t>
      </w:r>
      <w:proofErr w:type="spellStart"/>
      <w:r w:rsidRPr="000C0210">
        <w:rPr>
          <w:color w:val="000000" w:themeColor="text1"/>
          <w:lang w:val="en-GB"/>
          <w:rPrChange w:id="687" w:author="Author">
            <w:rPr>
              <w:color w:val="000000" w:themeColor="text1"/>
            </w:rPr>
          </w:rPrChange>
        </w:rPr>
        <w:t>Dehghani</w:t>
      </w:r>
      <w:proofErr w:type="spellEnd"/>
      <w:r w:rsidRPr="000C0210">
        <w:rPr>
          <w:color w:val="000000" w:themeColor="text1"/>
          <w:lang w:val="en-GB"/>
          <w:rPrChange w:id="688" w:author="Author">
            <w:rPr>
              <w:color w:val="000000" w:themeColor="text1"/>
            </w:rPr>
          </w:rPrChange>
        </w:rPr>
        <w:t xml:space="preserve">, M. (2014). Measuring Moral Rhetoric in Text. </w:t>
      </w:r>
      <w:r w:rsidRPr="000C0210">
        <w:rPr>
          <w:i/>
          <w:iCs/>
          <w:color w:val="000000" w:themeColor="text1"/>
          <w:lang w:val="en-GB"/>
          <w:rPrChange w:id="689" w:author="Author">
            <w:rPr>
              <w:i/>
              <w:iCs/>
              <w:color w:val="000000" w:themeColor="text1"/>
            </w:rPr>
          </w:rPrChange>
        </w:rPr>
        <w:t>Social Science Computer Review</w:t>
      </w:r>
      <w:r w:rsidRPr="000C0210">
        <w:rPr>
          <w:color w:val="000000" w:themeColor="text1"/>
          <w:lang w:val="en-GB"/>
          <w:rPrChange w:id="690" w:author="Author">
            <w:rPr>
              <w:color w:val="000000" w:themeColor="text1"/>
            </w:rPr>
          </w:rPrChange>
        </w:rPr>
        <w:t xml:space="preserve">, </w:t>
      </w:r>
      <w:r w:rsidRPr="000C0210">
        <w:rPr>
          <w:i/>
          <w:iCs/>
          <w:color w:val="000000" w:themeColor="text1"/>
          <w:lang w:val="en-GB"/>
          <w:rPrChange w:id="691" w:author="Author">
            <w:rPr>
              <w:i/>
              <w:iCs/>
              <w:color w:val="000000" w:themeColor="text1"/>
            </w:rPr>
          </w:rPrChange>
        </w:rPr>
        <w:t>32</w:t>
      </w:r>
      <w:r w:rsidRPr="000C0210">
        <w:rPr>
          <w:color w:val="000000" w:themeColor="text1"/>
          <w:lang w:val="en-GB"/>
          <w:rPrChange w:id="692" w:author="Author">
            <w:rPr>
              <w:color w:val="000000" w:themeColor="text1"/>
            </w:rPr>
          </w:rPrChange>
        </w:rPr>
        <w:t>(2), 132–144. https://doi.org/10.1177/0894439313506837</w:t>
      </w:r>
    </w:p>
    <w:p w14:paraId="1D9EB1F7" w14:textId="5FD8AEDB" w:rsidR="00686885" w:rsidRPr="000C0210" w:rsidRDefault="00CB3180" w:rsidP="0091309D">
      <w:pPr>
        <w:pStyle w:val="NormalWeb"/>
        <w:numPr>
          <w:ilvl w:val="0"/>
          <w:numId w:val="4"/>
        </w:numPr>
        <w:spacing w:before="0" w:beforeAutospacing="0" w:after="0" w:afterAutospacing="0" w:line="480" w:lineRule="auto"/>
        <w:jc w:val="both"/>
        <w:rPr>
          <w:color w:val="000000" w:themeColor="text1"/>
          <w:lang w:val="en-GB"/>
          <w:rPrChange w:id="693" w:author="Author">
            <w:rPr>
              <w:color w:val="000000" w:themeColor="text1"/>
            </w:rPr>
          </w:rPrChange>
        </w:rPr>
      </w:pPr>
      <w:r w:rsidRPr="000C0210">
        <w:rPr>
          <w:color w:val="000000" w:themeColor="text1"/>
          <w:lang w:val="en-GB"/>
          <w:rPrChange w:id="694" w:author="Author">
            <w:rPr>
              <w:color w:val="000000" w:themeColor="text1"/>
              <w:lang w:val="de-DE"/>
            </w:rPr>
          </w:rPrChange>
        </w:rPr>
        <w:t xml:space="preserve">Grimmer, J., &amp; Stewart, B. M. (2013). Text as Data: The Promise and Pitfalls of Automatic Content Analysis Methods for Political Texts. </w:t>
      </w:r>
      <w:r w:rsidRPr="000C0210">
        <w:rPr>
          <w:i/>
          <w:iCs/>
          <w:color w:val="000000" w:themeColor="text1"/>
          <w:lang w:val="en-GB"/>
          <w:rPrChange w:id="695" w:author="Author">
            <w:rPr>
              <w:i/>
              <w:iCs/>
              <w:color w:val="000000" w:themeColor="text1"/>
            </w:rPr>
          </w:rPrChange>
        </w:rPr>
        <w:t>Political Analysis</w:t>
      </w:r>
      <w:r w:rsidRPr="000C0210">
        <w:rPr>
          <w:color w:val="000000" w:themeColor="text1"/>
          <w:lang w:val="en-GB"/>
          <w:rPrChange w:id="696" w:author="Author">
            <w:rPr>
              <w:color w:val="000000" w:themeColor="text1"/>
            </w:rPr>
          </w:rPrChange>
        </w:rPr>
        <w:t xml:space="preserve">, </w:t>
      </w:r>
      <w:r w:rsidRPr="000C0210">
        <w:rPr>
          <w:i/>
          <w:iCs/>
          <w:color w:val="000000" w:themeColor="text1"/>
          <w:lang w:val="en-GB"/>
          <w:rPrChange w:id="697" w:author="Author">
            <w:rPr>
              <w:i/>
              <w:iCs/>
              <w:color w:val="000000" w:themeColor="text1"/>
            </w:rPr>
          </w:rPrChange>
        </w:rPr>
        <w:t>21</w:t>
      </w:r>
      <w:r w:rsidRPr="000C0210">
        <w:rPr>
          <w:color w:val="000000" w:themeColor="text1"/>
          <w:lang w:val="en-GB"/>
          <w:rPrChange w:id="698" w:author="Author">
            <w:rPr>
              <w:color w:val="000000" w:themeColor="text1"/>
            </w:rPr>
          </w:rPrChange>
        </w:rPr>
        <w:t xml:space="preserve">(03), 267–297. </w:t>
      </w:r>
      <w:r w:rsidR="003641FE" w:rsidRPr="000C0210">
        <w:rPr>
          <w:rStyle w:val="Hyperlink"/>
          <w:color w:val="000000" w:themeColor="text1"/>
          <w:u w:val="none"/>
          <w:lang w:val="en-GB"/>
          <w:rPrChange w:id="699" w:author="Author">
            <w:rPr>
              <w:rStyle w:val="Hyperlink"/>
              <w:color w:val="000000" w:themeColor="text1"/>
              <w:u w:val="none"/>
            </w:rPr>
          </w:rPrChange>
        </w:rPr>
        <w:t>https://doi.org/10.1093/pan/mps028</w:t>
      </w:r>
    </w:p>
    <w:p w14:paraId="732B51FF" w14:textId="3D1F1CE6" w:rsidR="00215D5A" w:rsidRPr="000C0210" w:rsidRDefault="00215D5A" w:rsidP="0091309D">
      <w:pPr>
        <w:pStyle w:val="NormalWeb"/>
        <w:numPr>
          <w:ilvl w:val="0"/>
          <w:numId w:val="4"/>
        </w:numPr>
        <w:spacing w:before="0" w:beforeAutospacing="0" w:after="0" w:afterAutospacing="0" w:line="480" w:lineRule="auto"/>
        <w:jc w:val="both"/>
        <w:rPr>
          <w:lang w:val="en-GB"/>
          <w:rPrChange w:id="700" w:author="Author">
            <w:rPr/>
          </w:rPrChange>
        </w:rPr>
      </w:pPr>
      <w:proofErr w:type="spellStart"/>
      <w:r w:rsidRPr="000C0210">
        <w:rPr>
          <w:lang w:val="en-GB"/>
          <w:rPrChange w:id="701" w:author="Author">
            <w:rPr/>
          </w:rPrChange>
        </w:rPr>
        <w:t>Koleva</w:t>
      </w:r>
      <w:proofErr w:type="spellEnd"/>
      <w:r w:rsidRPr="000C0210">
        <w:rPr>
          <w:lang w:val="en-GB"/>
          <w:rPrChange w:id="702" w:author="Author">
            <w:rPr/>
          </w:rPrChange>
        </w:rPr>
        <w:t xml:space="preserve">, S. P., Graham, J., </w:t>
      </w:r>
      <w:proofErr w:type="spellStart"/>
      <w:r w:rsidRPr="000C0210">
        <w:rPr>
          <w:lang w:val="en-GB"/>
          <w:rPrChange w:id="703" w:author="Author">
            <w:rPr/>
          </w:rPrChange>
        </w:rPr>
        <w:t>Iver</w:t>
      </w:r>
      <w:proofErr w:type="spellEnd"/>
      <w:r w:rsidRPr="000C0210">
        <w:rPr>
          <w:lang w:val="en-GB"/>
          <w:rPrChange w:id="704" w:author="Author">
            <w:rPr/>
          </w:rPrChange>
        </w:rPr>
        <w:t xml:space="preserve">, R., Ditto, P. H., &amp; </w:t>
      </w:r>
      <w:proofErr w:type="spellStart"/>
      <w:r w:rsidRPr="000C0210">
        <w:rPr>
          <w:lang w:val="en-GB"/>
          <w:rPrChange w:id="705" w:author="Author">
            <w:rPr/>
          </w:rPrChange>
        </w:rPr>
        <w:t>Haidt</w:t>
      </w:r>
      <w:proofErr w:type="spellEnd"/>
      <w:r w:rsidRPr="000C0210">
        <w:rPr>
          <w:lang w:val="en-GB"/>
          <w:rPrChange w:id="706" w:author="Author">
            <w:rPr/>
          </w:rPrChange>
        </w:rPr>
        <w:t xml:space="preserve">, J. (2012). Tracing the threads: How five moral concerns (especially Purity) help explain culture war attitudes. </w:t>
      </w:r>
      <w:r w:rsidRPr="000C0210">
        <w:rPr>
          <w:i/>
          <w:lang w:val="en-GB"/>
          <w:rPrChange w:id="707" w:author="Author">
            <w:rPr>
              <w:i/>
            </w:rPr>
          </w:rPrChange>
        </w:rPr>
        <w:t>Journal of Research in Personality, 46</w:t>
      </w:r>
      <w:r w:rsidRPr="000C0210">
        <w:rPr>
          <w:lang w:val="en-GB"/>
          <w:rPrChange w:id="708" w:author="Author">
            <w:rPr/>
          </w:rPrChange>
        </w:rPr>
        <w:t xml:space="preserve">(2), 184-194. </w:t>
      </w:r>
      <w:r w:rsidR="001655C3" w:rsidRPr="000C0210">
        <w:rPr>
          <w:rStyle w:val="Hyperlink"/>
          <w:color w:val="000000" w:themeColor="text1"/>
          <w:u w:val="none"/>
          <w:lang w:val="en-GB"/>
          <w:rPrChange w:id="709" w:author="Author">
            <w:rPr>
              <w:rStyle w:val="Hyperlink"/>
              <w:color w:val="000000" w:themeColor="text1"/>
              <w:u w:val="none"/>
            </w:rPr>
          </w:rPrChange>
        </w:rPr>
        <w:t>https://doi.org/1</w:t>
      </w:r>
      <w:r w:rsidRPr="000C0210">
        <w:rPr>
          <w:lang w:val="en-GB"/>
          <w:rPrChange w:id="710" w:author="Author">
            <w:rPr/>
          </w:rPrChange>
        </w:rPr>
        <w:t>0.1016/j/jrp.2012.01.006</w:t>
      </w:r>
    </w:p>
    <w:p w14:paraId="0276A1CB" w14:textId="47BF5912" w:rsidR="00215D5A" w:rsidRPr="000C0210" w:rsidRDefault="0089334C" w:rsidP="0091309D">
      <w:pPr>
        <w:pStyle w:val="NormalWeb"/>
        <w:numPr>
          <w:ilvl w:val="0"/>
          <w:numId w:val="4"/>
        </w:numPr>
        <w:spacing w:before="0" w:beforeAutospacing="0" w:after="0" w:afterAutospacing="0" w:line="480" w:lineRule="auto"/>
        <w:jc w:val="both"/>
        <w:rPr>
          <w:lang w:val="en-GB"/>
          <w:rPrChange w:id="711" w:author="Author">
            <w:rPr/>
          </w:rPrChange>
        </w:rPr>
      </w:pPr>
      <w:proofErr w:type="spellStart"/>
      <w:r w:rsidRPr="000C0210">
        <w:rPr>
          <w:rFonts w:eastAsiaTheme="minorEastAsia"/>
          <w:color w:val="000000"/>
          <w:lang w:val="en-GB"/>
          <w:rPrChange w:id="712" w:author="Author">
            <w:rPr>
              <w:rFonts w:eastAsiaTheme="minorEastAsia"/>
              <w:color w:val="000000"/>
            </w:rPr>
          </w:rPrChange>
        </w:rPr>
        <w:t>Kertzer</w:t>
      </w:r>
      <w:proofErr w:type="spellEnd"/>
      <w:r w:rsidRPr="000C0210">
        <w:rPr>
          <w:rFonts w:eastAsiaTheme="minorEastAsia"/>
          <w:color w:val="000000"/>
          <w:lang w:val="en-GB"/>
          <w:rPrChange w:id="713" w:author="Author">
            <w:rPr>
              <w:rFonts w:eastAsiaTheme="minorEastAsia"/>
              <w:color w:val="000000"/>
            </w:rPr>
          </w:rPrChange>
        </w:rPr>
        <w:t xml:space="preserve">, J. D., Powers, K. E., </w:t>
      </w:r>
      <w:proofErr w:type="spellStart"/>
      <w:r w:rsidRPr="000C0210">
        <w:rPr>
          <w:rFonts w:eastAsiaTheme="minorEastAsia"/>
          <w:color w:val="000000"/>
          <w:lang w:val="en-GB"/>
          <w:rPrChange w:id="714" w:author="Author">
            <w:rPr>
              <w:rFonts w:eastAsiaTheme="minorEastAsia"/>
              <w:color w:val="000000"/>
            </w:rPr>
          </w:rPrChange>
        </w:rPr>
        <w:t>Rathbun</w:t>
      </w:r>
      <w:proofErr w:type="spellEnd"/>
      <w:r w:rsidRPr="000C0210">
        <w:rPr>
          <w:rFonts w:eastAsiaTheme="minorEastAsia"/>
          <w:color w:val="000000"/>
          <w:lang w:val="en-GB"/>
          <w:rPrChange w:id="715" w:author="Author">
            <w:rPr>
              <w:rFonts w:eastAsiaTheme="minorEastAsia"/>
              <w:color w:val="000000"/>
            </w:rPr>
          </w:rPrChange>
        </w:rPr>
        <w:t xml:space="preserve">, B. C., &amp; </w:t>
      </w:r>
      <w:proofErr w:type="spellStart"/>
      <w:r w:rsidRPr="000C0210">
        <w:rPr>
          <w:rFonts w:eastAsiaTheme="minorEastAsia"/>
          <w:color w:val="000000"/>
          <w:lang w:val="en-GB"/>
          <w:rPrChange w:id="716" w:author="Author">
            <w:rPr>
              <w:rFonts w:eastAsiaTheme="minorEastAsia"/>
              <w:color w:val="000000"/>
            </w:rPr>
          </w:rPrChange>
        </w:rPr>
        <w:t>Iyer</w:t>
      </w:r>
      <w:proofErr w:type="spellEnd"/>
      <w:r w:rsidRPr="000C0210">
        <w:rPr>
          <w:rFonts w:eastAsiaTheme="minorEastAsia"/>
          <w:color w:val="000000"/>
          <w:lang w:val="en-GB"/>
          <w:rPrChange w:id="717" w:author="Author">
            <w:rPr>
              <w:rFonts w:eastAsiaTheme="minorEastAsia"/>
              <w:color w:val="000000"/>
            </w:rPr>
          </w:rPrChange>
        </w:rPr>
        <w:t xml:space="preserve">, R. (2014). Moral support: how moral values shape foreign policy attitudes. </w:t>
      </w:r>
      <w:r w:rsidRPr="000C0210">
        <w:rPr>
          <w:rFonts w:eastAsiaTheme="minorEastAsia"/>
          <w:i/>
          <w:color w:val="000000"/>
          <w:lang w:val="en-GB"/>
          <w:rPrChange w:id="718" w:author="Author">
            <w:rPr>
              <w:rFonts w:eastAsiaTheme="minorEastAsia"/>
              <w:i/>
              <w:color w:val="000000"/>
            </w:rPr>
          </w:rPrChange>
        </w:rPr>
        <w:t>The Journal of Politics, 76</w:t>
      </w:r>
      <w:r w:rsidRPr="000C0210">
        <w:rPr>
          <w:rFonts w:eastAsiaTheme="minorEastAsia"/>
          <w:color w:val="000000"/>
          <w:lang w:val="en-GB"/>
          <w:rPrChange w:id="719" w:author="Author">
            <w:rPr>
              <w:rFonts w:eastAsiaTheme="minorEastAsia"/>
              <w:color w:val="000000"/>
            </w:rPr>
          </w:rPrChange>
        </w:rPr>
        <w:t xml:space="preserve"> (3), 825–840. </w:t>
      </w:r>
      <w:r w:rsidR="0091309D" w:rsidRPr="000C0210">
        <w:rPr>
          <w:rStyle w:val="Hyperlink"/>
          <w:color w:val="000000" w:themeColor="text1"/>
          <w:u w:val="none"/>
          <w:lang w:val="en-GB"/>
          <w:rPrChange w:id="720" w:author="Author">
            <w:rPr>
              <w:rStyle w:val="Hyperlink"/>
              <w:color w:val="000000" w:themeColor="text1"/>
              <w:u w:val="none"/>
            </w:rPr>
          </w:rPrChange>
        </w:rPr>
        <w:t>https://doi.org/</w:t>
      </w:r>
      <w:r w:rsidR="0091309D" w:rsidRPr="000C0210">
        <w:rPr>
          <w:rStyle w:val="Hyperlink"/>
          <w:rFonts w:eastAsiaTheme="minorEastAsia"/>
          <w:color w:val="000000" w:themeColor="text1"/>
          <w:u w:val="none"/>
          <w:lang w:val="en-GB"/>
          <w:rPrChange w:id="721" w:author="Author">
            <w:rPr>
              <w:rStyle w:val="Hyperlink"/>
              <w:rFonts w:eastAsiaTheme="minorEastAsia"/>
              <w:color w:val="000000" w:themeColor="text1"/>
              <w:u w:val="none"/>
            </w:rPr>
          </w:rPrChange>
        </w:rPr>
        <w:t>10.1017/S0022381614000073</w:t>
      </w:r>
    </w:p>
    <w:p w14:paraId="3A3EB33D" w14:textId="77777777" w:rsidR="0091309D" w:rsidRPr="000C0210" w:rsidRDefault="0091309D" w:rsidP="0091309D">
      <w:pPr>
        <w:pStyle w:val="NormalWeb"/>
        <w:spacing w:before="0" w:beforeAutospacing="0" w:after="0" w:afterAutospacing="0" w:line="480" w:lineRule="auto"/>
        <w:jc w:val="both"/>
        <w:rPr>
          <w:lang w:val="en-GB"/>
          <w:rPrChange w:id="722" w:author="Author">
            <w:rPr/>
          </w:rPrChange>
        </w:rPr>
      </w:pPr>
    </w:p>
    <w:p w14:paraId="64F7AA67" w14:textId="77777777" w:rsidR="00B6424A" w:rsidRPr="000C0210" w:rsidRDefault="00B6424A" w:rsidP="0091309D">
      <w:pPr>
        <w:spacing w:after="0" w:line="480" w:lineRule="auto"/>
        <w:jc w:val="both"/>
        <w:rPr>
          <w:rFonts w:ascii="Times New Roman" w:eastAsia="Calibri" w:hAnsi="Times New Roman" w:cs="Times New Roman"/>
          <w:b/>
          <w:sz w:val="36"/>
          <w:szCs w:val="36"/>
          <w:rPrChange w:id="723" w:author="Author">
            <w:rPr>
              <w:rFonts w:ascii="Times New Roman" w:eastAsia="Calibri" w:hAnsi="Times New Roman" w:cs="Times New Roman"/>
              <w:b/>
              <w:sz w:val="36"/>
              <w:szCs w:val="36"/>
              <w:lang w:val="en-US"/>
            </w:rPr>
          </w:rPrChange>
        </w:rPr>
      </w:pPr>
      <w:r w:rsidRPr="000C0210">
        <w:rPr>
          <w:rFonts w:ascii="Times New Roman" w:eastAsia="Calibri" w:hAnsi="Times New Roman" w:cs="Times New Roman"/>
          <w:b/>
          <w:sz w:val="36"/>
          <w:szCs w:val="36"/>
          <w:rPrChange w:id="724" w:author="Author">
            <w:rPr>
              <w:rFonts w:ascii="Times New Roman" w:eastAsia="Calibri" w:hAnsi="Times New Roman" w:cs="Times New Roman"/>
              <w:b/>
              <w:sz w:val="36"/>
              <w:szCs w:val="36"/>
              <w:lang w:val="en-US"/>
            </w:rPr>
          </w:rPrChange>
        </w:rPr>
        <w:t>References</w:t>
      </w:r>
    </w:p>
    <w:p w14:paraId="1118B7EB" w14:textId="77777777" w:rsidR="00FC1643" w:rsidRPr="000C0210" w:rsidRDefault="00FC1643" w:rsidP="0091309D">
      <w:pPr>
        <w:pStyle w:val="NormalWeb"/>
        <w:spacing w:before="0" w:beforeAutospacing="0" w:after="0" w:afterAutospacing="0" w:line="480" w:lineRule="auto"/>
        <w:ind w:left="475" w:hanging="475"/>
        <w:jc w:val="both"/>
        <w:rPr>
          <w:lang w:val="en-GB"/>
          <w:rPrChange w:id="725" w:author="Author">
            <w:rPr/>
          </w:rPrChange>
        </w:rPr>
      </w:pPr>
      <w:r w:rsidRPr="000C0210">
        <w:rPr>
          <w:lang w:val="en-GB"/>
          <w:rPrChange w:id="726" w:author="Author">
            <w:rPr/>
          </w:rPrChange>
        </w:rPr>
        <w:lastRenderedPageBreak/>
        <w:t xml:space="preserve">Graham, J., </w:t>
      </w:r>
      <w:proofErr w:type="spellStart"/>
      <w:r w:rsidRPr="000C0210">
        <w:rPr>
          <w:lang w:val="en-GB"/>
          <w:rPrChange w:id="727" w:author="Author">
            <w:rPr/>
          </w:rPrChange>
        </w:rPr>
        <w:t>Haidt</w:t>
      </w:r>
      <w:proofErr w:type="spellEnd"/>
      <w:r w:rsidRPr="000C0210">
        <w:rPr>
          <w:lang w:val="en-GB"/>
          <w:rPrChange w:id="728" w:author="Author">
            <w:rPr/>
          </w:rPrChange>
        </w:rPr>
        <w:t xml:space="preserve">, J., &amp; </w:t>
      </w:r>
      <w:proofErr w:type="spellStart"/>
      <w:r w:rsidRPr="000C0210">
        <w:rPr>
          <w:lang w:val="en-GB"/>
          <w:rPrChange w:id="729" w:author="Author">
            <w:rPr/>
          </w:rPrChange>
        </w:rPr>
        <w:t>Nosek</w:t>
      </w:r>
      <w:proofErr w:type="spellEnd"/>
      <w:r w:rsidRPr="000C0210">
        <w:rPr>
          <w:lang w:val="en-GB"/>
          <w:rPrChange w:id="730" w:author="Author">
            <w:rPr/>
          </w:rPrChange>
        </w:rPr>
        <w:t xml:space="preserve">, B. A. (2009). Liberals and conservatives rely on different sets of moral foundations. </w:t>
      </w:r>
      <w:r w:rsidRPr="000C0210">
        <w:rPr>
          <w:i/>
          <w:iCs/>
          <w:lang w:val="en-GB"/>
          <w:rPrChange w:id="731" w:author="Author">
            <w:rPr>
              <w:i/>
              <w:iCs/>
            </w:rPr>
          </w:rPrChange>
        </w:rPr>
        <w:t>Journal of Personality and Social Psychology</w:t>
      </w:r>
      <w:r w:rsidRPr="000C0210">
        <w:rPr>
          <w:lang w:val="en-GB"/>
          <w:rPrChange w:id="732" w:author="Author">
            <w:rPr/>
          </w:rPrChange>
        </w:rPr>
        <w:t xml:space="preserve">, </w:t>
      </w:r>
      <w:r w:rsidRPr="000C0210">
        <w:rPr>
          <w:i/>
          <w:iCs/>
          <w:lang w:val="en-GB"/>
          <w:rPrChange w:id="733" w:author="Author">
            <w:rPr>
              <w:i/>
              <w:iCs/>
            </w:rPr>
          </w:rPrChange>
        </w:rPr>
        <w:t>96</w:t>
      </w:r>
      <w:r w:rsidRPr="000C0210">
        <w:rPr>
          <w:lang w:val="en-GB"/>
          <w:rPrChange w:id="734" w:author="Author">
            <w:rPr/>
          </w:rPrChange>
        </w:rPr>
        <w:t>(5), 1029–1046. https://doi.org/10.1037/a0015141</w:t>
      </w:r>
    </w:p>
    <w:p w14:paraId="7C547414" w14:textId="77777777" w:rsidR="00FC1643" w:rsidRPr="000C0210" w:rsidRDefault="00FC1643" w:rsidP="0091309D">
      <w:pPr>
        <w:pStyle w:val="NormalWeb"/>
        <w:spacing w:before="0" w:beforeAutospacing="0" w:after="0" w:afterAutospacing="0" w:line="480" w:lineRule="auto"/>
        <w:ind w:left="475" w:hanging="475"/>
        <w:jc w:val="both"/>
        <w:rPr>
          <w:lang w:val="en-GB"/>
          <w:rPrChange w:id="735" w:author="Author">
            <w:rPr/>
          </w:rPrChange>
        </w:rPr>
      </w:pPr>
      <w:proofErr w:type="gramStart"/>
      <w:r w:rsidRPr="000C0210">
        <w:rPr>
          <w:lang w:val="en-GB"/>
          <w:rPrChange w:id="736" w:author="Author">
            <w:rPr/>
          </w:rPrChange>
        </w:rPr>
        <w:t xml:space="preserve">Graham, J., </w:t>
      </w:r>
      <w:proofErr w:type="spellStart"/>
      <w:r w:rsidRPr="000C0210">
        <w:rPr>
          <w:lang w:val="en-GB"/>
          <w:rPrChange w:id="737" w:author="Author">
            <w:rPr/>
          </w:rPrChange>
        </w:rPr>
        <w:t>Nosek</w:t>
      </w:r>
      <w:proofErr w:type="spellEnd"/>
      <w:r w:rsidRPr="000C0210">
        <w:rPr>
          <w:lang w:val="en-GB"/>
          <w:rPrChange w:id="738" w:author="Author">
            <w:rPr/>
          </w:rPrChange>
        </w:rPr>
        <w:t xml:space="preserve">, B. A., </w:t>
      </w:r>
      <w:proofErr w:type="spellStart"/>
      <w:r w:rsidRPr="000C0210">
        <w:rPr>
          <w:lang w:val="en-GB"/>
          <w:rPrChange w:id="739" w:author="Author">
            <w:rPr/>
          </w:rPrChange>
        </w:rPr>
        <w:t>Haidt</w:t>
      </w:r>
      <w:proofErr w:type="spellEnd"/>
      <w:r w:rsidRPr="000C0210">
        <w:rPr>
          <w:lang w:val="en-GB"/>
          <w:rPrChange w:id="740" w:author="Author">
            <w:rPr/>
          </w:rPrChange>
        </w:rPr>
        <w:t xml:space="preserve">, J., </w:t>
      </w:r>
      <w:proofErr w:type="spellStart"/>
      <w:r w:rsidRPr="000C0210">
        <w:rPr>
          <w:lang w:val="en-GB"/>
          <w:rPrChange w:id="741" w:author="Author">
            <w:rPr/>
          </w:rPrChange>
        </w:rPr>
        <w:t>Iyer</w:t>
      </w:r>
      <w:proofErr w:type="spellEnd"/>
      <w:r w:rsidRPr="000C0210">
        <w:rPr>
          <w:lang w:val="en-GB"/>
          <w:rPrChange w:id="742" w:author="Author">
            <w:rPr/>
          </w:rPrChange>
        </w:rPr>
        <w:t xml:space="preserve">, R., </w:t>
      </w:r>
      <w:proofErr w:type="spellStart"/>
      <w:r w:rsidRPr="000C0210">
        <w:rPr>
          <w:lang w:val="en-GB"/>
          <w:rPrChange w:id="743" w:author="Author">
            <w:rPr/>
          </w:rPrChange>
        </w:rPr>
        <w:t>Koleva</w:t>
      </w:r>
      <w:proofErr w:type="spellEnd"/>
      <w:r w:rsidRPr="000C0210">
        <w:rPr>
          <w:lang w:val="en-GB"/>
          <w:rPrChange w:id="744" w:author="Author">
            <w:rPr/>
          </w:rPrChange>
        </w:rPr>
        <w:t>, S., &amp; Ditto, P. H. (2011).</w:t>
      </w:r>
      <w:proofErr w:type="gramEnd"/>
      <w:r w:rsidRPr="000C0210">
        <w:rPr>
          <w:lang w:val="en-GB"/>
          <w:rPrChange w:id="745" w:author="Author">
            <w:rPr/>
          </w:rPrChange>
        </w:rPr>
        <w:t xml:space="preserve"> Mapping the moral domain. </w:t>
      </w:r>
      <w:r w:rsidRPr="000C0210">
        <w:rPr>
          <w:i/>
          <w:iCs/>
          <w:lang w:val="en-GB"/>
          <w:rPrChange w:id="746" w:author="Author">
            <w:rPr>
              <w:i/>
              <w:iCs/>
            </w:rPr>
          </w:rPrChange>
        </w:rPr>
        <w:t>Journal of Personality and Social Psychology</w:t>
      </w:r>
      <w:r w:rsidRPr="000C0210">
        <w:rPr>
          <w:lang w:val="en-GB"/>
          <w:rPrChange w:id="747" w:author="Author">
            <w:rPr/>
          </w:rPrChange>
        </w:rPr>
        <w:t xml:space="preserve">, </w:t>
      </w:r>
      <w:r w:rsidRPr="000C0210">
        <w:rPr>
          <w:i/>
          <w:iCs/>
          <w:lang w:val="en-GB"/>
          <w:rPrChange w:id="748" w:author="Author">
            <w:rPr>
              <w:i/>
              <w:iCs/>
            </w:rPr>
          </w:rPrChange>
        </w:rPr>
        <w:t>101</w:t>
      </w:r>
      <w:r w:rsidRPr="000C0210">
        <w:rPr>
          <w:lang w:val="en-GB"/>
          <w:rPrChange w:id="749" w:author="Author">
            <w:rPr/>
          </w:rPrChange>
        </w:rPr>
        <w:t>(2), 366–385. https://doi.org/10.1037/a0021847</w:t>
      </w:r>
    </w:p>
    <w:p w14:paraId="4EF62EEE" w14:textId="77777777" w:rsidR="00FC1643" w:rsidRPr="000C0210" w:rsidRDefault="00FC1643" w:rsidP="0091309D">
      <w:pPr>
        <w:pStyle w:val="NormalWeb"/>
        <w:spacing w:before="0" w:beforeAutospacing="0" w:after="0" w:afterAutospacing="0" w:line="480" w:lineRule="auto"/>
        <w:ind w:left="475" w:hanging="475"/>
        <w:jc w:val="both"/>
        <w:rPr>
          <w:lang w:val="en-GB"/>
          <w:rPrChange w:id="750" w:author="Author">
            <w:rPr/>
          </w:rPrChange>
        </w:rPr>
      </w:pPr>
      <w:proofErr w:type="spellStart"/>
      <w:r w:rsidRPr="000C0210">
        <w:rPr>
          <w:lang w:val="en-GB"/>
          <w:rPrChange w:id="751" w:author="Author">
            <w:rPr/>
          </w:rPrChange>
        </w:rPr>
        <w:t>Haidt</w:t>
      </w:r>
      <w:proofErr w:type="spellEnd"/>
      <w:r w:rsidRPr="000C0210">
        <w:rPr>
          <w:lang w:val="en-GB"/>
          <w:rPrChange w:id="752" w:author="Author">
            <w:rPr/>
          </w:rPrChange>
        </w:rPr>
        <w:t xml:space="preserve">, J., &amp; Graham, J. (2007). When Morality Opposes Justice: Conservatives Have Moral Intuitions that Liberals may not </w:t>
      </w:r>
      <w:proofErr w:type="gramStart"/>
      <w:r w:rsidRPr="000C0210">
        <w:rPr>
          <w:lang w:val="en-GB"/>
          <w:rPrChange w:id="753" w:author="Author">
            <w:rPr/>
          </w:rPrChange>
        </w:rPr>
        <w:t>Recognize</w:t>
      </w:r>
      <w:proofErr w:type="gramEnd"/>
      <w:r w:rsidRPr="000C0210">
        <w:rPr>
          <w:lang w:val="en-GB"/>
          <w:rPrChange w:id="754" w:author="Author">
            <w:rPr/>
          </w:rPrChange>
        </w:rPr>
        <w:t xml:space="preserve">. </w:t>
      </w:r>
      <w:r w:rsidRPr="000C0210">
        <w:rPr>
          <w:i/>
          <w:iCs/>
          <w:lang w:val="en-GB"/>
          <w:rPrChange w:id="755" w:author="Author">
            <w:rPr>
              <w:i/>
              <w:iCs/>
            </w:rPr>
          </w:rPrChange>
        </w:rPr>
        <w:t>Social Justice Research</w:t>
      </w:r>
      <w:r w:rsidRPr="000C0210">
        <w:rPr>
          <w:lang w:val="en-GB"/>
          <w:rPrChange w:id="756" w:author="Author">
            <w:rPr/>
          </w:rPrChange>
        </w:rPr>
        <w:t xml:space="preserve">, </w:t>
      </w:r>
      <w:r w:rsidRPr="000C0210">
        <w:rPr>
          <w:i/>
          <w:iCs/>
          <w:lang w:val="en-GB"/>
          <w:rPrChange w:id="757" w:author="Author">
            <w:rPr>
              <w:i/>
              <w:iCs/>
            </w:rPr>
          </w:rPrChange>
        </w:rPr>
        <w:t>20</w:t>
      </w:r>
      <w:r w:rsidRPr="000C0210">
        <w:rPr>
          <w:lang w:val="en-GB"/>
          <w:rPrChange w:id="758" w:author="Author">
            <w:rPr/>
          </w:rPrChange>
        </w:rPr>
        <w:t>(1), 98–116. https://doi.org/10.1007/s11211-007-0034-z</w:t>
      </w:r>
    </w:p>
    <w:p w14:paraId="5573507A" w14:textId="77777777" w:rsidR="00FC1643" w:rsidRPr="000C0210" w:rsidRDefault="00FC1643" w:rsidP="0091309D">
      <w:pPr>
        <w:pStyle w:val="NormalWeb"/>
        <w:spacing w:before="0" w:beforeAutospacing="0" w:after="0" w:afterAutospacing="0" w:line="480" w:lineRule="auto"/>
        <w:ind w:left="475" w:hanging="475"/>
        <w:jc w:val="both"/>
        <w:rPr>
          <w:lang w:val="en-GB"/>
          <w:rPrChange w:id="759" w:author="Author">
            <w:rPr/>
          </w:rPrChange>
        </w:rPr>
      </w:pPr>
      <w:proofErr w:type="spellStart"/>
      <w:r w:rsidRPr="000C0210">
        <w:rPr>
          <w:lang w:val="en-GB"/>
          <w:rPrChange w:id="760" w:author="Author">
            <w:rPr/>
          </w:rPrChange>
        </w:rPr>
        <w:t>Tausczik</w:t>
      </w:r>
      <w:proofErr w:type="spellEnd"/>
      <w:r w:rsidRPr="000C0210">
        <w:rPr>
          <w:lang w:val="en-GB"/>
          <w:rPrChange w:id="761" w:author="Author">
            <w:rPr/>
          </w:rPrChange>
        </w:rPr>
        <w:t xml:space="preserve">, Y. R., &amp; </w:t>
      </w:r>
      <w:proofErr w:type="spellStart"/>
      <w:r w:rsidRPr="000C0210">
        <w:rPr>
          <w:lang w:val="en-GB"/>
          <w:rPrChange w:id="762" w:author="Author">
            <w:rPr/>
          </w:rPrChange>
        </w:rPr>
        <w:t>Pennebaker</w:t>
      </w:r>
      <w:proofErr w:type="spellEnd"/>
      <w:r w:rsidRPr="000C0210">
        <w:rPr>
          <w:lang w:val="en-GB"/>
          <w:rPrChange w:id="763" w:author="Author">
            <w:rPr/>
          </w:rPrChange>
        </w:rPr>
        <w:t xml:space="preserve">, J. W. (2010). The Psychological Meaning of Words: LIWC and Computerized Text Analysis Methods. </w:t>
      </w:r>
      <w:r w:rsidRPr="000C0210">
        <w:rPr>
          <w:i/>
          <w:iCs/>
          <w:lang w:val="en-GB"/>
          <w:rPrChange w:id="764" w:author="Author">
            <w:rPr>
              <w:i/>
              <w:iCs/>
            </w:rPr>
          </w:rPrChange>
        </w:rPr>
        <w:t>Journal of Language and Social Psychology</w:t>
      </w:r>
      <w:r w:rsidRPr="000C0210">
        <w:rPr>
          <w:lang w:val="en-GB"/>
          <w:rPrChange w:id="765" w:author="Author">
            <w:rPr/>
          </w:rPrChange>
        </w:rPr>
        <w:t xml:space="preserve">, </w:t>
      </w:r>
      <w:r w:rsidRPr="000C0210">
        <w:rPr>
          <w:i/>
          <w:iCs/>
          <w:lang w:val="en-GB"/>
          <w:rPrChange w:id="766" w:author="Author">
            <w:rPr>
              <w:i/>
              <w:iCs/>
            </w:rPr>
          </w:rPrChange>
        </w:rPr>
        <w:t>29</w:t>
      </w:r>
      <w:r w:rsidRPr="000C0210">
        <w:rPr>
          <w:lang w:val="en-GB"/>
          <w:rPrChange w:id="767" w:author="Author">
            <w:rPr/>
          </w:rPrChange>
        </w:rPr>
        <w:t>(1), 24–54. https://doi.org/10.1177/0261927X09351676</w:t>
      </w:r>
    </w:p>
    <w:p w14:paraId="12C8EAD2" w14:textId="77777777" w:rsidR="0091309D" w:rsidRPr="000C0210" w:rsidRDefault="0091309D" w:rsidP="0091309D">
      <w:pPr>
        <w:pStyle w:val="NormalWeb"/>
        <w:spacing w:before="0" w:beforeAutospacing="0" w:after="0" w:afterAutospacing="0" w:line="480" w:lineRule="auto"/>
        <w:jc w:val="both"/>
        <w:rPr>
          <w:lang w:val="en-GB"/>
          <w:rPrChange w:id="768" w:author="Author">
            <w:rPr/>
          </w:rPrChange>
        </w:rPr>
      </w:pPr>
    </w:p>
    <w:p w14:paraId="02C66D20" w14:textId="7C2FE9C9" w:rsidR="008D235F" w:rsidRPr="000C0210" w:rsidRDefault="00276424" w:rsidP="0091309D">
      <w:pPr>
        <w:spacing w:after="0" w:line="480" w:lineRule="auto"/>
        <w:jc w:val="both"/>
        <w:rPr>
          <w:rFonts w:ascii="Times New Roman" w:eastAsia="Calibri" w:hAnsi="Times New Roman" w:cs="Times New Roman"/>
          <w:b/>
          <w:sz w:val="36"/>
          <w:szCs w:val="36"/>
          <w:rPrChange w:id="769" w:author="Author">
            <w:rPr>
              <w:rFonts w:ascii="Times New Roman" w:eastAsia="Calibri" w:hAnsi="Times New Roman" w:cs="Times New Roman"/>
              <w:b/>
              <w:sz w:val="36"/>
              <w:szCs w:val="36"/>
              <w:lang w:val="en-US"/>
            </w:rPr>
          </w:rPrChange>
        </w:rPr>
      </w:pPr>
      <w:r w:rsidRPr="000C0210">
        <w:rPr>
          <w:rFonts w:ascii="Times New Roman" w:eastAsia="Calibri" w:hAnsi="Times New Roman" w:cs="Times New Roman"/>
          <w:b/>
          <w:sz w:val="36"/>
          <w:szCs w:val="36"/>
          <w:rPrChange w:id="770" w:author="Author">
            <w:rPr>
              <w:rFonts w:ascii="Times New Roman" w:eastAsia="Calibri" w:hAnsi="Times New Roman" w:cs="Times New Roman"/>
              <w:b/>
              <w:sz w:val="36"/>
              <w:szCs w:val="36"/>
              <w:lang w:val="en-US"/>
            </w:rPr>
          </w:rPrChange>
        </w:rPr>
        <w:t xml:space="preserve">Data Exemplar </w:t>
      </w:r>
    </w:p>
    <w:p w14:paraId="376F8F03" w14:textId="68472809" w:rsidR="008D235F" w:rsidRPr="000C0210" w:rsidRDefault="008D235F" w:rsidP="0091309D">
      <w:pPr>
        <w:spacing w:after="0" w:line="480" w:lineRule="auto"/>
        <w:jc w:val="both"/>
        <w:rPr>
          <w:rFonts w:ascii="Times New Roman" w:hAnsi="Times New Roman" w:cs="Times New Roman"/>
          <w:sz w:val="24"/>
          <w:szCs w:val="24"/>
          <w:rPrChange w:id="771" w:author="Author">
            <w:rPr>
              <w:rFonts w:ascii="Times New Roman" w:hAnsi="Times New Roman" w:cs="Times New Roman"/>
              <w:sz w:val="24"/>
              <w:szCs w:val="24"/>
              <w:lang w:val="en-US"/>
            </w:rPr>
          </w:rPrChange>
        </w:rPr>
      </w:pPr>
      <w:r w:rsidRPr="000C0210">
        <w:rPr>
          <w:rFonts w:ascii="Times New Roman" w:hAnsi="Times New Roman" w:cs="Times New Roman"/>
          <w:b/>
          <w:sz w:val="24"/>
          <w:szCs w:val="24"/>
          <w:rPrChange w:id="772" w:author="Author">
            <w:rPr>
              <w:rFonts w:ascii="Times New Roman" w:hAnsi="Times New Roman" w:cs="Times New Roman"/>
              <w:b/>
              <w:sz w:val="24"/>
              <w:szCs w:val="24"/>
              <w:lang w:val="en-US"/>
            </w:rPr>
          </w:rPrChange>
        </w:rPr>
        <w:t xml:space="preserve">Data collected by: </w:t>
      </w:r>
      <w:r w:rsidR="00276424" w:rsidRPr="000C0210">
        <w:rPr>
          <w:rFonts w:ascii="Times New Roman" w:hAnsi="Times New Roman" w:cs="Times New Roman"/>
          <w:sz w:val="24"/>
          <w:szCs w:val="24"/>
          <w:rPrChange w:id="773" w:author="Author">
            <w:rPr>
              <w:rFonts w:ascii="Times New Roman" w:hAnsi="Times New Roman" w:cs="Times New Roman"/>
              <w:sz w:val="24"/>
              <w:szCs w:val="24"/>
              <w:lang w:val="en-US"/>
            </w:rPr>
          </w:rPrChange>
        </w:rPr>
        <w:t xml:space="preserve">William E. Padfield </w:t>
      </w:r>
    </w:p>
    <w:p w14:paraId="5540E6A3" w14:textId="5CB98E38" w:rsidR="00DC2EA3" w:rsidRPr="000C0210" w:rsidRDefault="00DC2EA3" w:rsidP="0091309D">
      <w:pPr>
        <w:spacing w:after="0" w:line="480" w:lineRule="auto"/>
        <w:jc w:val="both"/>
        <w:rPr>
          <w:rFonts w:ascii="Times New Roman" w:hAnsi="Times New Roman" w:cs="Times New Roman"/>
          <w:sz w:val="24"/>
          <w:szCs w:val="24"/>
          <w:rPrChange w:id="774"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775" w:author="Author">
            <w:rPr>
              <w:rFonts w:ascii="Times New Roman" w:hAnsi="Times New Roman" w:cs="Times New Roman"/>
              <w:sz w:val="24"/>
              <w:szCs w:val="24"/>
              <w:lang w:val="en-US"/>
            </w:rPr>
          </w:rPrChange>
        </w:rPr>
        <w:t xml:space="preserve">The dataset includes thirty congressional speeches </w:t>
      </w:r>
      <w:r w:rsidR="0058479B" w:rsidRPr="000C0210">
        <w:rPr>
          <w:rFonts w:ascii="Times New Roman" w:hAnsi="Times New Roman" w:cs="Times New Roman"/>
          <w:sz w:val="24"/>
          <w:szCs w:val="24"/>
          <w:rPrChange w:id="776" w:author="Author">
            <w:rPr>
              <w:rFonts w:ascii="Times New Roman" w:hAnsi="Times New Roman" w:cs="Times New Roman"/>
              <w:sz w:val="24"/>
              <w:szCs w:val="24"/>
              <w:lang w:val="en-US"/>
            </w:rPr>
          </w:rPrChange>
        </w:rPr>
        <w:t xml:space="preserve">covering the nature of immigration </w:t>
      </w:r>
      <w:r w:rsidRPr="000C0210">
        <w:rPr>
          <w:rFonts w:ascii="Times New Roman" w:hAnsi="Times New Roman" w:cs="Times New Roman"/>
          <w:sz w:val="24"/>
          <w:szCs w:val="24"/>
          <w:rPrChange w:id="777" w:author="Author">
            <w:rPr>
              <w:rFonts w:ascii="Times New Roman" w:hAnsi="Times New Roman" w:cs="Times New Roman"/>
              <w:sz w:val="24"/>
              <w:szCs w:val="24"/>
              <w:lang w:val="en-US"/>
            </w:rPr>
          </w:rPrChange>
        </w:rPr>
        <w:t xml:space="preserve">given to the House and Senate </w:t>
      </w:r>
      <w:r w:rsidR="0058479B" w:rsidRPr="000C0210">
        <w:rPr>
          <w:rFonts w:ascii="Times New Roman" w:hAnsi="Times New Roman" w:cs="Times New Roman"/>
          <w:sz w:val="24"/>
          <w:szCs w:val="24"/>
          <w:rPrChange w:id="778" w:author="Author">
            <w:rPr>
              <w:rFonts w:ascii="Times New Roman" w:hAnsi="Times New Roman" w:cs="Times New Roman"/>
              <w:sz w:val="24"/>
              <w:szCs w:val="24"/>
              <w:lang w:val="en-US"/>
            </w:rPr>
          </w:rPrChange>
        </w:rPr>
        <w:t xml:space="preserve">in more recent (2017 and later) months. </w:t>
      </w:r>
      <w:proofErr w:type="gramStart"/>
      <w:r w:rsidR="0058479B" w:rsidRPr="000C0210">
        <w:rPr>
          <w:rFonts w:ascii="Times New Roman" w:hAnsi="Times New Roman" w:cs="Times New Roman"/>
          <w:sz w:val="24"/>
          <w:szCs w:val="24"/>
          <w:rPrChange w:id="779" w:author="Author">
            <w:rPr>
              <w:rFonts w:ascii="Times New Roman" w:hAnsi="Times New Roman" w:cs="Times New Roman"/>
              <w:sz w:val="24"/>
              <w:szCs w:val="24"/>
              <w:lang w:val="en-US"/>
            </w:rPr>
          </w:rPrChange>
        </w:rPr>
        <w:t>These speeches were coded by political party, Republican or Democrat</w:t>
      </w:r>
      <w:proofErr w:type="gramEnd"/>
      <w:r w:rsidR="0058479B" w:rsidRPr="000C0210">
        <w:rPr>
          <w:rFonts w:ascii="Times New Roman" w:hAnsi="Times New Roman" w:cs="Times New Roman"/>
          <w:sz w:val="24"/>
          <w:szCs w:val="24"/>
          <w:rPrChange w:id="780" w:author="Author">
            <w:rPr>
              <w:rFonts w:ascii="Times New Roman" w:hAnsi="Times New Roman" w:cs="Times New Roman"/>
              <w:sz w:val="24"/>
              <w:szCs w:val="24"/>
              <w:lang w:val="en-US"/>
            </w:rPr>
          </w:rPrChange>
        </w:rPr>
        <w:t>, to allow for a similar moral analysis as described above, as political lean is expected to influen</w:t>
      </w:r>
      <w:r w:rsidR="0091309D" w:rsidRPr="000C0210">
        <w:rPr>
          <w:rFonts w:ascii="Times New Roman" w:hAnsi="Times New Roman" w:cs="Times New Roman"/>
          <w:sz w:val="24"/>
          <w:szCs w:val="24"/>
          <w:rPrChange w:id="781" w:author="Author">
            <w:rPr>
              <w:rFonts w:ascii="Times New Roman" w:hAnsi="Times New Roman" w:cs="Times New Roman"/>
              <w:sz w:val="24"/>
              <w:szCs w:val="24"/>
              <w:lang w:val="en-US"/>
            </w:rPr>
          </w:rPrChange>
        </w:rPr>
        <w:t>ce speech and writing patterns.</w:t>
      </w:r>
    </w:p>
    <w:p w14:paraId="69A43CB3" w14:textId="77777777" w:rsidR="0091309D" w:rsidRPr="000C0210" w:rsidRDefault="0091309D" w:rsidP="0091309D">
      <w:pPr>
        <w:spacing w:after="0" w:line="480" w:lineRule="auto"/>
        <w:jc w:val="both"/>
        <w:rPr>
          <w:rFonts w:ascii="Times New Roman" w:hAnsi="Times New Roman" w:cs="Times New Roman"/>
          <w:sz w:val="24"/>
          <w:szCs w:val="24"/>
          <w:rPrChange w:id="782" w:author="Author">
            <w:rPr>
              <w:rFonts w:ascii="Times New Roman" w:hAnsi="Times New Roman" w:cs="Times New Roman"/>
              <w:sz w:val="24"/>
              <w:szCs w:val="24"/>
              <w:lang w:val="en-US"/>
            </w:rPr>
          </w:rPrChange>
        </w:rPr>
      </w:pPr>
    </w:p>
    <w:p w14:paraId="5208B224" w14:textId="715427B3" w:rsidR="00B713A1" w:rsidRPr="000C0210" w:rsidRDefault="00B713A1" w:rsidP="0091309D">
      <w:pPr>
        <w:spacing w:after="0" w:line="480" w:lineRule="auto"/>
        <w:jc w:val="both"/>
        <w:rPr>
          <w:rFonts w:ascii="Times New Roman" w:hAnsi="Times New Roman" w:cs="Times New Roman"/>
          <w:b/>
          <w:sz w:val="28"/>
          <w:szCs w:val="28"/>
          <w:rPrChange w:id="783" w:author="Author">
            <w:rPr>
              <w:rFonts w:ascii="Times New Roman" w:hAnsi="Times New Roman" w:cs="Times New Roman"/>
              <w:b/>
              <w:sz w:val="28"/>
              <w:szCs w:val="28"/>
              <w:lang w:val="en-US"/>
            </w:rPr>
          </w:rPrChange>
        </w:rPr>
      </w:pPr>
      <w:r w:rsidRPr="000C0210">
        <w:rPr>
          <w:rFonts w:ascii="Times New Roman" w:hAnsi="Times New Roman" w:cs="Times New Roman"/>
          <w:b/>
          <w:sz w:val="28"/>
          <w:szCs w:val="28"/>
          <w:rPrChange w:id="784" w:author="Author">
            <w:rPr>
              <w:rFonts w:ascii="Times New Roman" w:hAnsi="Times New Roman" w:cs="Times New Roman"/>
              <w:b/>
              <w:sz w:val="28"/>
              <w:szCs w:val="28"/>
              <w:lang w:val="en-US"/>
            </w:rPr>
          </w:rPrChange>
        </w:rPr>
        <w:t>Exemplar 1</w:t>
      </w:r>
    </w:p>
    <w:p w14:paraId="69F79B7C" w14:textId="32A6E0D3" w:rsidR="00B713A1" w:rsidRPr="000C0210" w:rsidRDefault="00B713A1" w:rsidP="0091309D">
      <w:pPr>
        <w:spacing w:after="0" w:line="480" w:lineRule="auto"/>
        <w:jc w:val="both"/>
        <w:rPr>
          <w:rFonts w:ascii="Times New Roman" w:hAnsi="Times New Roman" w:cs="Times New Roman"/>
          <w:b/>
          <w:sz w:val="28"/>
          <w:szCs w:val="28"/>
          <w:rPrChange w:id="785" w:author="Author">
            <w:rPr>
              <w:rFonts w:ascii="Times New Roman" w:hAnsi="Times New Roman" w:cs="Times New Roman"/>
              <w:b/>
              <w:sz w:val="28"/>
              <w:szCs w:val="28"/>
              <w:lang w:val="en-US"/>
            </w:rPr>
          </w:rPrChange>
        </w:rPr>
      </w:pPr>
      <w:r w:rsidRPr="000C0210">
        <w:rPr>
          <w:rFonts w:ascii="Times New Roman" w:hAnsi="Times New Roman" w:cs="Times New Roman"/>
          <w:b/>
          <w:sz w:val="28"/>
          <w:szCs w:val="28"/>
          <w:rPrChange w:id="786" w:author="Author">
            <w:rPr>
              <w:rFonts w:ascii="Times New Roman" w:hAnsi="Times New Roman" w:cs="Times New Roman"/>
              <w:b/>
              <w:sz w:val="28"/>
              <w:szCs w:val="28"/>
              <w:lang w:val="en-US"/>
            </w:rPr>
          </w:rPrChange>
        </w:rPr>
        <w:t>Immigration and Political Party</w:t>
      </w:r>
    </w:p>
    <w:p w14:paraId="0C512A6E" w14:textId="77777777" w:rsidR="00B6424A" w:rsidRPr="000C0210" w:rsidRDefault="00B713A1" w:rsidP="0091309D">
      <w:pPr>
        <w:spacing w:after="0" w:line="480" w:lineRule="auto"/>
        <w:jc w:val="both"/>
        <w:rPr>
          <w:rFonts w:ascii="Times New Roman" w:hAnsi="Times New Roman" w:cs="Times New Roman"/>
          <w:sz w:val="24"/>
          <w:szCs w:val="24"/>
          <w:rPrChange w:id="787"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788" w:author="Author">
            <w:rPr>
              <w:rFonts w:ascii="Times New Roman" w:hAnsi="Times New Roman" w:cs="Times New Roman"/>
              <w:sz w:val="24"/>
              <w:szCs w:val="24"/>
              <w:lang w:val="en-US"/>
            </w:rPr>
          </w:rPrChange>
        </w:rPr>
        <w:t xml:space="preserve">Another application of Moral Foundations Theory would be to examine current political trending topics to determine if there are differences in moral speech across political party. </w:t>
      </w:r>
      <w:r w:rsidRPr="000C0210">
        <w:rPr>
          <w:rFonts w:ascii="Times New Roman" w:hAnsi="Times New Roman" w:cs="Times New Roman"/>
          <w:sz w:val="24"/>
          <w:szCs w:val="24"/>
          <w:rPrChange w:id="789" w:author="Author">
            <w:rPr>
              <w:rFonts w:ascii="Times New Roman" w:hAnsi="Times New Roman" w:cs="Times New Roman"/>
              <w:sz w:val="24"/>
              <w:szCs w:val="24"/>
              <w:lang w:val="en-US"/>
            </w:rPr>
          </w:rPrChange>
        </w:rPr>
        <w:lastRenderedPageBreak/>
        <w:t>Immigration has always been a contested topic and with the current political climate, this topic appeared to be an apt area to explore speech and discourse patterns for distinctions between Republican and Democratic Congress</w:t>
      </w:r>
      <w:r w:rsidR="004F0511" w:rsidRPr="000C0210">
        <w:rPr>
          <w:rFonts w:ascii="Times New Roman" w:hAnsi="Times New Roman" w:cs="Times New Roman"/>
          <w:sz w:val="24"/>
          <w:szCs w:val="24"/>
          <w:rPrChange w:id="790" w:author="Author">
            <w:rPr>
              <w:rFonts w:ascii="Times New Roman" w:hAnsi="Times New Roman" w:cs="Times New Roman"/>
              <w:sz w:val="24"/>
              <w:szCs w:val="24"/>
              <w:lang w:val="en-US"/>
            </w:rPr>
          </w:rPrChange>
        </w:rPr>
        <w:t xml:space="preserve"> </w:t>
      </w:r>
      <w:r w:rsidRPr="000C0210">
        <w:rPr>
          <w:rFonts w:ascii="Times New Roman" w:hAnsi="Times New Roman" w:cs="Times New Roman"/>
          <w:sz w:val="24"/>
          <w:szCs w:val="24"/>
          <w:rPrChange w:id="791" w:author="Author">
            <w:rPr>
              <w:rFonts w:ascii="Times New Roman" w:hAnsi="Times New Roman" w:cs="Times New Roman"/>
              <w:sz w:val="24"/>
              <w:szCs w:val="24"/>
              <w:lang w:val="en-US"/>
            </w:rPr>
          </w:rPrChange>
        </w:rPr>
        <w:t xml:space="preserve">people. </w:t>
      </w:r>
      <w:r w:rsidR="004F0511" w:rsidRPr="000C0210">
        <w:rPr>
          <w:rFonts w:ascii="Times New Roman" w:hAnsi="Times New Roman" w:cs="Times New Roman"/>
          <w:sz w:val="24"/>
          <w:szCs w:val="24"/>
          <w:rPrChange w:id="792" w:author="Author">
            <w:rPr>
              <w:rFonts w:ascii="Times New Roman" w:hAnsi="Times New Roman" w:cs="Times New Roman"/>
              <w:sz w:val="24"/>
              <w:szCs w:val="24"/>
              <w:lang w:val="en-US"/>
            </w:rPr>
          </w:rPrChange>
        </w:rPr>
        <w:t xml:space="preserve">Given the research on Moral Foundations Theory, we might expect to find that Democratic speakers to use more individualizing foundations of </w:t>
      </w:r>
      <w:r w:rsidR="004F0511" w:rsidRPr="000C0210">
        <w:rPr>
          <w:rFonts w:ascii="Times New Roman" w:hAnsi="Times New Roman" w:cs="Times New Roman"/>
          <w:i/>
          <w:sz w:val="24"/>
          <w:szCs w:val="24"/>
          <w:rPrChange w:id="793" w:author="Author">
            <w:rPr>
              <w:rFonts w:ascii="Times New Roman" w:hAnsi="Times New Roman" w:cs="Times New Roman"/>
              <w:i/>
              <w:sz w:val="24"/>
              <w:szCs w:val="24"/>
              <w:lang w:val="en-US"/>
            </w:rPr>
          </w:rPrChange>
        </w:rPr>
        <w:t xml:space="preserve">harm/care </w:t>
      </w:r>
      <w:r w:rsidR="004F0511" w:rsidRPr="000C0210">
        <w:rPr>
          <w:rFonts w:ascii="Times New Roman" w:hAnsi="Times New Roman" w:cs="Times New Roman"/>
          <w:sz w:val="24"/>
          <w:szCs w:val="24"/>
          <w:rPrChange w:id="794" w:author="Author">
            <w:rPr>
              <w:rFonts w:ascii="Times New Roman" w:hAnsi="Times New Roman" w:cs="Times New Roman"/>
              <w:sz w:val="24"/>
              <w:szCs w:val="24"/>
              <w:lang w:val="en-US"/>
            </w:rPr>
          </w:rPrChange>
        </w:rPr>
        <w:t xml:space="preserve">and </w:t>
      </w:r>
      <w:r w:rsidR="004F0511" w:rsidRPr="000C0210">
        <w:rPr>
          <w:rFonts w:ascii="Times New Roman" w:hAnsi="Times New Roman" w:cs="Times New Roman"/>
          <w:i/>
          <w:sz w:val="24"/>
          <w:szCs w:val="24"/>
          <w:rPrChange w:id="795" w:author="Author">
            <w:rPr>
              <w:rFonts w:ascii="Times New Roman" w:hAnsi="Times New Roman" w:cs="Times New Roman"/>
              <w:i/>
              <w:sz w:val="24"/>
              <w:szCs w:val="24"/>
              <w:lang w:val="en-US"/>
            </w:rPr>
          </w:rPrChange>
        </w:rPr>
        <w:t>fairness/reciprocity</w:t>
      </w:r>
      <w:r w:rsidR="004F0511" w:rsidRPr="000C0210">
        <w:rPr>
          <w:rFonts w:ascii="Times New Roman" w:hAnsi="Times New Roman" w:cs="Times New Roman"/>
          <w:sz w:val="24"/>
          <w:szCs w:val="24"/>
          <w:rPrChange w:id="796" w:author="Author">
            <w:rPr>
              <w:rFonts w:ascii="Times New Roman" w:hAnsi="Times New Roman" w:cs="Times New Roman"/>
              <w:sz w:val="24"/>
              <w:szCs w:val="24"/>
              <w:lang w:val="en-US"/>
            </w:rPr>
          </w:rPrChange>
        </w:rPr>
        <w:t xml:space="preserve">, while the Republican speakers to use more </w:t>
      </w:r>
      <w:r w:rsidR="004F0511" w:rsidRPr="000C0210">
        <w:rPr>
          <w:rFonts w:ascii="Times New Roman" w:hAnsi="Times New Roman" w:cs="Times New Roman"/>
          <w:i/>
          <w:sz w:val="24"/>
          <w:szCs w:val="24"/>
          <w:rPrChange w:id="797" w:author="Author">
            <w:rPr>
              <w:rFonts w:ascii="Times New Roman" w:hAnsi="Times New Roman" w:cs="Times New Roman"/>
              <w:i/>
              <w:sz w:val="24"/>
              <w:szCs w:val="24"/>
              <w:lang w:val="en-US"/>
            </w:rPr>
          </w:rPrChange>
        </w:rPr>
        <w:t>binding</w:t>
      </w:r>
      <w:r w:rsidR="004F0511" w:rsidRPr="000C0210">
        <w:rPr>
          <w:rFonts w:ascii="Times New Roman" w:hAnsi="Times New Roman" w:cs="Times New Roman"/>
          <w:sz w:val="24"/>
          <w:szCs w:val="24"/>
          <w:rPrChange w:id="798" w:author="Author">
            <w:rPr>
              <w:rFonts w:ascii="Times New Roman" w:hAnsi="Times New Roman" w:cs="Times New Roman"/>
              <w:sz w:val="24"/>
              <w:szCs w:val="24"/>
              <w:lang w:val="en-US"/>
            </w:rPr>
          </w:rPrChange>
        </w:rPr>
        <w:t xml:space="preserve"> foundations such as </w:t>
      </w:r>
      <w:proofErr w:type="spellStart"/>
      <w:r w:rsidR="004F0511" w:rsidRPr="000C0210">
        <w:rPr>
          <w:rFonts w:ascii="Times New Roman" w:hAnsi="Times New Roman" w:cs="Times New Roman"/>
          <w:i/>
          <w:sz w:val="24"/>
          <w:szCs w:val="24"/>
          <w:rPrChange w:id="799" w:author="Author">
            <w:rPr>
              <w:rFonts w:ascii="Times New Roman" w:hAnsi="Times New Roman" w:cs="Times New Roman"/>
              <w:i/>
              <w:sz w:val="24"/>
              <w:szCs w:val="24"/>
              <w:lang w:val="en-US"/>
            </w:rPr>
          </w:rPrChange>
        </w:rPr>
        <w:t>ingroup</w:t>
      </w:r>
      <w:proofErr w:type="spellEnd"/>
      <w:r w:rsidR="004F0511" w:rsidRPr="000C0210">
        <w:rPr>
          <w:rFonts w:ascii="Times New Roman" w:hAnsi="Times New Roman" w:cs="Times New Roman"/>
          <w:i/>
          <w:sz w:val="24"/>
          <w:szCs w:val="24"/>
          <w:rPrChange w:id="800" w:author="Author">
            <w:rPr>
              <w:rFonts w:ascii="Times New Roman" w:hAnsi="Times New Roman" w:cs="Times New Roman"/>
              <w:i/>
              <w:sz w:val="24"/>
              <w:szCs w:val="24"/>
              <w:lang w:val="en-US"/>
            </w:rPr>
          </w:rPrChange>
        </w:rPr>
        <w:t>/loyalty</w:t>
      </w:r>
      <w:r w:rsidR="004F0511" w:rsidRPr="000C0210">
        <w:rPr>
          <w:rFonts w:ascii="Times New Roman" w:hAnsi="Times New Roman" w:cs="Times New Roman"/>
          <w:sz w:val="24"/>
          <w:szCs w:val="24"/>
          <w:rPrChange w:id="801" w:author="Author">
            <w:rPr>
              <w:rFonts w:ascii="Times New Roman" w:hAnsi="Times New Roman" w:cs="Times New Roman"/>
              <w:sz w:val="24"/>
              <w:szCs w:val="24"/>
              <w:lang w:val="en-US"/>
            </w:rPr>
          </w:rPrChange>
        </w:rPr>
        <w:t xml:space="preserve">, </w:t>
      </w:r>
      <w:r w:rsidR="004F0511" w:rsidRPr="000C0210">
        <w:rPr>
          <w:rFonts w:ascii="Times New Roman" w:hAnsi="Times New Roman" w:cs="Times New Roman"/>
          <w:i/>
          <w:sz w:val="24"/>
          <w:szCs w:val="24"/>
          <w:rPrChange w:id="802" w:author="Author">
            <w:rPr>
              <w:rFonts w:ascii="Times New Roman" w:hAnsi="Times New Roman" w:cs="Times New Roman"/>
              <w:i/>
              <w:sz w:val="24"/>
              <w:szCs w:val="24"/>
              <w:lang w:val="en-US"/>
            </w:rPr>
          </w:rPrChange>
        </w:rPr>
        <w:t xml:space="preserve">authority/respect, </w:t>
      </w:r>
      <w:r w:rsidR="004F0511" w:rsidRPr="000C0210">
        <w:rPr>
          <w:rFonts w:ascii="Times New Roman" w:hAnsi="Times New Roman" w:cs="Times New Roman"/>
          <w:sz w:val="24"/>
          <w:szCs w:val="24"/>
          <w:rPrChange w:id="803" w:author="Author">
            <w:rPr>
              <w:rFonts w:ascii="Times New Roman" w:hAnsi="Times New Roman" w:cs="Times New Roman"/>
              <w:sz w:val="24"/>
              <w:szCs w:val="24"/>
              <w:lang w:val="en-US"/>
            </w:rPr>
          </w:rPrChange>
        </w:rPr>
        <w:t xml:space="preserve">and </w:t>
      </w:r>
      <w:r w:rsidR="004F0511" w:rsidRPr="000C0210">
        <w:rPr>
          <w:rFonts w:ascii="Times New Roman" w:hAnsi="Times New Roman" w:cs="Times New Roman"/>
          <w:i/>
          <w:sz w:val="24"/>
          <w:szCs w:val="24"/>
          <w:rPrChange w:id="804" w:author="Author">
            <w:rPr>
              <w:rFonts w:ascii="Times New Roman" w:hAnsi="Times New Roman" w:cs="Times New Roman"/>
              <w:i/>
              <w:sz w:val="24"/>
              <w:szCs w:val="24"/>
              <w:lang w:val="en-US"/>
            </w:rPr>
          </w:rPrChange>
        </w:rPr>
        <w:t>purity/sanctity</w:t>
      </w:r>
      <w:r w:rsidR="004F0511" w:rsidRPr="000C0210">
        <w:rPr>
          <w:rFonts w:ascii="Times New Roman" w:hAnsi="Times New Roman" w:cs="Times New Roman"/>
          <w:sz w:val="24"/>
          <w:szCs w:val="24"/>
          <w:rPrChange w:id="805" w:author="Author">
            <w:rPr>
              <w:rFonts w:ascii="Times New Roman" w:hAnsi="Times New Roman" w:cs="Times New Roman"/>
              <w:sz w:val="24"/>
              <w:szCs w:val="24"/>
              <w:lang w:val="en-US"/>
            </w:rPr>
          </w:rPrChange>
        </w:rPr>
        <w:t xml:space="preserve">. </w:t>
      </w:r>
    </w:p>
    <w:p w14:paraId="5591E976" w14:textId="77777777" w:rsidR="0091309D" w:rsidRPr="000C0210" w:rsidRDefault="0091309D" w:rsidP="0091309D">
      <w:pPr>
        <w:spacing w:after="0" w:line="480" w:lineRule="auto"/>
        <w:jc w:val="both"/>
        <w:rPr>
          <w:rFonts w:ascii="Times New Roman" w:hAnsi="Times New Roman" w:cs="Times New Roman"/>
          <w:sz w:val="24"/>
          <w:szCs w:val="24"/>
          <w:rPrChange w:id="806" w:author="Author">
            <w:rPr>
              <w:rFonts w:ascii="Times New Roman" w:hAnsi="Times New Roman" w:cs="Times New Roman"/>
              <w:sz w:val="24"/>
              <w:szCs w:val="24"/>
              <w:lang w:val="en-US"/>
            </w:rPr>
          </w:rPrChange>
        </w:rPr>
      </w:pPr>
    </w:p>
    <w:p w14:paraId="651ECF14" w14:textId="71F483B5" w:rsidR="00DE15A0" w:rsidRPr="000C0210" w:rsidRDefault="00DE15A0" w:rsidP="0091309D">
      <w:pPr>
        <w:spacing w:after="0" w:line="480" w:lineRule="auto"/>
        <w:jc w:val="both"/>
        <w:rPr>
          <w:rFonts w:ascii="Times New Roman" w:hAnsi="Times New Roman" w:cs="Times New Roman"/>
          <w:b/>
          <w:sz w:val="28"/>
          <w:szCs w:val="28"/>
          <w:rPrChange w:id="807" w:author="Author">
            <w:rPr>
              <w:rFonts w:ascii="Times New Roman" w:hAnsi="Times New Roman" w:cs="Times New Roman"/>
              <w:b/>
              <w:sz w:val="28"/>
              <w:szCs w:val="28"/>
              <w:lang w:val="en-US"/>
            </w:rPr>
          </w:rPrChange>
        </w:rPr>
      </w:pPr>
      <w:r w:rsidRPr="000C0210">
        <w:rPr>
          <w:rFonts w:ascii="Times New Roman" w:hAnsi="Times New Roman" w:cs="Times New Roman"/>
          <w:b/>
          <w:sz w:val="28"/>
          <w:szCs w:val="28"/>
          <w:rPrChange w:id="808" w:author="Author">
            <w:rPr>
              <w:rFonts w:ascii="Times New Roman" w:hAnsi="Times New Roman" w:cs="Times New Roman"/>
              <w:b/>
              <w:sz w:val="28"/>
              <w:szCs w:val="28"/>
              <w:lang w:val="en-US"/>
            </w:rPr>
          </w:rPrChange>
        </w:rPr>
        <w:t>About the Dataset</w:t>
      </w:r>
    </w:p>
    <w:p w14:paraId="2D54DFC1" w14:textId="58281682" w:rsidR="004F0511" w:rsidRPr="000C0210" w:rsidRDefault="004F0511" w:rsidP="0091309D">
      <w:pPr>
        <w:spacing w:after="0" w:line="480" w:lineRule="auto"/>
        <w:jc w:val="both"/>
        <w:rPr>
          <w:rFonts w:ascii="Times New Roman" w:hAnsi="Times New Roman" w:cs="Times New Roman"/>
          <w:sz w:val="24"/>
          <w:szCs w:val="24"/>
          <w:rPrChange w:id="809" w:author="Author">
            <w:rPr>
              <w:rFonts w:ascii="Times New Roman" w:hAnsi="Times New Roman" w:cs="Times New Roman"/>
              <w:sz w:val="24"/>
              <w:szCs w:val="24"/>
              <w:lang w:val="en-US"/>
            </w:rPr>
          </w:rPrChange>
        </w:rPr>
      </w:pPr>
      <w:r w:rsidRPr="000C0210">
        <w:rPr>
          <w:rFonts w:ascii="Times New Roman" w:hAnsi="Times New Roman" w:cs="Times New Roman"/>
          <w:sz w:val="24"/>
          <w:szCs w:val="24"/>
          <w:rPrChange w:id="810" w:author="Author">
            <w:rPr>
              <w:rFonts w:ascii="Times New Roman" w:hAnsi="Times New Roman" w:cs="Times New Roman"/>
              <w:sz w:val="24"/>
              <w:szCs w:val="24"/>
              <w:lang w:val="en-US"/>
            </w:rPr>
          </w:rPrChange>
        </w:rPr>
        <w:t xml:space="preserve">The dataset provided gives you an opportunity to try a word frequency analysis to determine if these differences exist between parties. </w:t>
      </w:r>
      <w:r w:rsidR="00B6424A" w:rsidRPr="000C0210">
        <w:rPr>
          <w:rFonts w:ascii="Times New Roman" w:hAnsi="Times New Roman" w:cs="Times New Roman"/>
          <w:sz w:val="24"/>
          <w:szCs w:val="24"/>
          <w:rPrChange w:id="811" w:author="Author">
            <w:rPr>
              <w:rFonts w:ascii="Times New Roman" w:hAnsi="Times New Roman" w:cs="Times New Roman"/>
              <w:sz w:val="24"/>
              <w:szCs w:val="24"/>
              <w:lang w:val="en-US"/>
            </w:rPr>
          </w:rPrChange>
        </w:rPr>
        <w:t xml:space="preserve">The </w:t>
      </w:r>
      <w:r w:rsidR="00B6424A" w:rsidRPr="000C0210">
        <w:rPr>
          <w:rFonts w:ascii="Times New Roman" w:hAnsi="Times New Roman" w:cs="Times New Roman"/>
          <w:b/>
          <w:sz w:val="24"/>
          <w:szCs w:val="24"/>
          <w:rPrChange w:id="812" w:author="Author">
            <w:rPr>
              <w:rFonts w:ascii="Times New Roman" w:hAnsi="Times New Roman" w:cs="Times New Roman"/>
              <w:b/>
              <w:sz w:val="24"/>
              <w:szCs w:val="24"/>
              <w:lang w:val="en-US"/>
            </w:rPr>
          </w:rPrChange>
        </w:rPr>
        <w:t>Source</w:t>
      </w:r>
      <w:r w:rsidR="00B6424A" w:rsidRPr="000C0210">
        <w:rPr>
          <w:rFonts w:ascii="Times New Roman" w:hAnsi="Times New Roman" w:cs="Times New Roman"/>
          <w:sz w:val="24"/>
          <w:szCs w:val="24"/>
          <w:rPrChange w:id="813" w:author="Author">
            <w:rPr>
              <w:rFonts w:ascii="Times New Roman" w:hAnsi="Times New Roman" w:cs="Times New Roman"/>
              <w:sz w:val="24"/>
              <w:szCs w:val="24"/>
              <w:lang w:val="en-US"/>
            </w:rPr>
          </w:rPrChange>
        </w:rPr>
        <w:t xml:space="preserve"> column includes the political party of the original speaker, </w:t>
      </w:r>
      <w:r w:rsidR="00DE15A0" w:rsidRPr="000C0210">
        <w:rPr>
          <w:rFonts w:ascii="Times New Roman" w:hAnsi="Times New Roman" w:cs="Times New Roman"/>
          <w:sz w:val="24"/>
          <w:szCs w:val="24"/>
          <w:rPrChange w:id="814" w:author="Author">
            <w:rPr>
              <w:rFonts w:ascii="Times New Roman" w:hAnsi="Times New Roman" w:cs="Times New Roman"/>
              <w:sz w:val="24"/>
              <w:szCs w:val="24"/>
              <w:lang w:val="en-US"/>
            </w:rPr>
          </w:rPrChange>
        </w:rPr>
        <w:t xml:space="preserve">and the </w:t>
      </w:r>
      <w:proofErr w:type="spellStart"/>
      <w:r w:rsidR="00DE15A0" w:rsidRPr="000C0210">
        <w:rPr>
          <w:rFonts w:ascii="Times New Roman" w:hAnsi="Times New Roman" w:cs="Times New Roman"/>
          <w:b/>
          <w:sz w:val="24"/>
          <w:szCs w:val="24"/>
          <w:rPrChange w:id="815" w:author="Author">
            <w:rPr>
              <w:rFonts w:ascii="Times New Roman" w:hAnsi="Times New Roman" w:cs="Times New Roman"/>
              <w:b/>
              <w:sz w:val="24"/>
              <w:szCs w:val="24"/>
              <w:lang w:val="en-US"/>
            </w:rPr>
          </w:rPrChange>
        </w:rPr>
        <w:t>Url</w:t>
      </w:r>
      <w:proofErr w:type="spellEnd"/>
      <w:r w:rsidR="00DE15A0" w:rsidRPr="000C0210">
        <w:rPr>
          <w:rFonts w:ascii="Times New Roman" w:hAnsi="Times New Roman" w:cs="Times New Roman"/>
          <w:b/>
          <w:i/>
          <w:sz w:val="24"/>
          <w:szCs w:val="24"/>
          <w:rPrChange w:id="816" w:author="Author">
            <w:rPr>
              <w:rFonts w:ascii="Times New Roman" w:hAnsi="Times New Roman" w:cs="Times New Roman"/>
              <w:b/>
              <w:i/>
              <w:sz w:val="24"/>
              <w:szCs w:val="24"/>
              <w:lang w:val="en-US"/>
            </w:rPr>
          </w:rPrChange>
        </w:rPr>
        <w:t xml:space="preserve"> </w:t>
      </w:r>
      <w:r w:rsidR="00DE15A0" w:rsidRPr="000C0210">
        <w:rPr>
          <w:rFonts w:ascii="Times New Roman" w:hAnsi="Times New Roman" w:cs="Times New Roman"/>
          <w:sz w:val="24"/>
          <w:szCs w:val="24"/>
          <w:rPrChange w:id="817" w:author="Author">
            <w:rPr>
              <w:rFonts w:ascii="Times New Roman" w:hAnsi="Times New Roman" w:cs="Times New Roman"/>
              <w:sz w:val="24"/>
              <w:szCs w:val="24"/>
              <w:lang w:val="en-US"/>
            </w:rPr>
          </w:rPrChange>
        </w:rPr>
        <w:t xml:space="preserve">column includes a link to the Library of Congress website where the data was found. The </w:t>
      </w:r>
      <w:r w:rsidR="00DE15A0" w:rsidRPr="000C0210">
        <w:rPr>
          <w:rFonts w:ascii="Times New Roman" w:hAnsi="Times New Roman" w:cs="Times New Roman"/>
          <w:b/>
          <w:sz w:val="24"/>
          <w:szCs w:val="24"/>
          <w:rPrChange w:id="818" w:author="Author">
            <w:rPr>
              <w:rFonts w:ascii="Times New Roman" w:hAnsi="Times New Roman" w:cs="Times New Roman"/>
              <w:b/>
              <w:sz w:val="24"/>
              <w:szCs w:val="24"/>
              <w:lang w:val="en-US"/>
            </w:rPr>
          </w:rPrChange>
        </w:rPr>
        <w:t>Text</w:t>
      </w:r>
      <w:r w:rsidR="00DE15A0" w:rsidRPr="000C0210">
        <w:rPr>
          <w:rFonts w:ascii="Times New Roman" w:hAnsi="Times New Roman" w:cs="Times New Roman"/>
          <w:sz w:val="24"/>
          <w:szCs w:val="24"/>
          <w:rPrChange w:id="819" w:author="Author">
            <w:rPr>
              <w:rFonts w:ascii="Times New Roman" w:hAnsi="Times New Roman" w:cs="Times New Roman"/>
              <w:sz w:val="24"/>
              <w:szCs w:val="24"/>
              <w:lang w:val="en-US"/>
            </w:rPr>
          </w:rPrChange>
        </w:rPr>
        <w:t xml:space="preserve"> column is the unprocessed data from the Library of Congress that you would use to start your analysis. </w:t>
      </w:r>
    </w:p>
    <w:p w14:paraId="59B63C04" w14:textId="77777777" w:rsidR="0091309D" w:rsidRPr="000C0210" w:rsidRDefault="0091309D" w:rsidP="0091309D">
      <w:pPr>
        <w:spacing w:after="0" w:line="480" w:lineRule="auto"/>
        <w:jc w:val="both"/>
        <w:rPr>
          <w:rFonts w:ascii="Times New Roman" w:hAnsi="Times New Roman" w:cs="Times New Roman"/>
          <w:sz w:val="24"/>
          <w:szCs w:val="24"/>
          <w:rPrChange w:id="820" w:author="Author">
            <w:rPr>
              <w:rFonts w:ascii="Times New Roman" w:hAnsi="Times New Roman" w:cs="Times New Roman"/>
              <w:sz w:val="24"/>
              <w:szCs w:val="24"/>
              <w:lang w:val="en-US"/>
            </w:rPr>
          </w:rPrChange>
        </w:rPr>
      </w:pPr>
    </w:p>
    <w:p w14:paraId="3C97E4C6" w14:textId="77777777" w:rsidR="008D235F" w:rsidRPr="000C0210" w:rsidRDefault="008D235F" w:rsidP="0091309D">
      <w:pPr>
        <w:spacing w:after="0" w:line="480" w:lineRule="auto"/>
        <w:jc w:val="both"/>
        <w:rPr>
          <w:rFonts w:ascii="Calibri" w:eastAsia="Calibri" w:hAnsi="Calibri" w:cs="Times New Roman"/>
          <w:b/>
          <w:sz w:val="32"/>
          <w:szCs w:val="32"/>
          <w:rPrChange w:id="821" w:author="Author">
            <w:rPr>
              <w:rFonts w:ascii="Calibri" w:eastAsia="Calibri" w:hAnsi="Calibri" w:cs="Times New Roman"/>
              <w:b/>
              <w:sz w:val="32"/>
              <w:szCs w:val="32"/>
              <w:lang w:val="en-US"/>
            </w:rPr>
          </w:rPrChange>
        </w:rPr>
      </w:pPr>
      <w:r w:rsidRPr="000C0210">
        <w:rPr>
          <w:rFonts w:ascii="Calibri" w:eastAsia="Calibri" w:hAnsi="Calibri" w:cs="Times New Roman"/>
          <w:b/>
          <w:sz w:val="32"/>
          <w:szCs w:val="32"/>
          <w:rPrChange w:id="822" w:author="Author">
            <w:rPr>
              <w:rFonts w:ascii="Calibri" w:eastAsia="Calibri" w:hAnsi="Calibri" w:cs="Times New Roman"/>
              <w:b/>
              <w:sz w:val="32"/>
              <w:szCs w:val="32"/>
              <w:lang w:val="en-US"/>
            </w:rPr>
          </w:rPrChange>
        </w:rPr>
        <w:t>METADATA</w:t>
      </w:r>
    </w:p>
    <w:tbl>
      <w:tblPr>
        <w:tblStyle w:val="TableGrid"/>
        <w:tblW w:w="5000" w:type="pct"/>
        <w:tblLayout w:type="fixed"/>
        <w:tblLook w:val="04A0" w:firstRow="1" w:lastRow="0" w:firstColumn="1" w:lastColumn="0" w:noHBand="0" w:noVBand="1"/>
      </w:tblPr>
      <w:tblGrid>
        <w:gridCol w:w="2021"/>
        <w:gridCol w:w="2739"/>
        <w:gridCol w:w="4482"/>
      </w:tblGrid>
      <w:tr w:rsidR="008D235F" w:rsidRPr="000C0210" w14:paraId="5DA8C4B1" w14:textId="77777777" w:rsidTr="008D235F">
        <w:trPr>
          <w:trHeight w:val="576"/>
        </w:trPr>
        <w:tc>
          <w:tcPr>
            <w:tcW w:w="1093" w:type="pct"/>
          </w:tcPr>
          <w:p w14:paraId="2A306589" w14:textId="77777777" w:rsidR="008D235F" w:rsidRPr="000C0210" w:rsidRDefault="008D235F" w:rsidP="0091309D">
            <w:pPr>
              <w:spacing w:after="0" w:line="480" w:lineRule="auto"/>
              <w:jc w:val="both"/>
              <w:rPr>
                <w:b/>
                <w:sz w:val="24"/>
                <w:szCs w:val="24"/>
                <w:rPrChange w:id="823" w:author="Author">
                  <w:rPr>
                    <w:b/>
                    <w:sz w:val="24"/>
                    <w:szCs w:val="24"/>
                    <w:lang w:val="en-US"/>
                  </w:rPr>
                </w:rPrChange>
              </w:rPr>
            </w:pPr>
            <w:r w:rsidRPr="000C0210">
              <w:rPr>
                <w:b/>
                <w:sz w:val="24"/>
                <w:szCs w:val="24"/>
                <w:rPrChange w:id="824" w:author="Author">
                  <w:rPr>
                    <w:b/>
                    <w:sz w:val="24"/>
                    <w:szCs w:val="24"/>
                    <w:lang w:val="en-US"/>
                  </w:rPr>
                </w:rPrChange>
              </w:rPr>
              <w:t>Metadata Field</w:t>
            </w:r>
          </w:p>
          <w:p w14:paraId="1DB3F7F0" w14:textId="77777777" w:rsidR="008D235F" w:rsidRPr="000C0210" w:rsidRDefault="008D235F" w:rsidP="0091309D">
            <w:pPr>
              <w:spacing w:after="0" w:line="480" w:lineRule="auto"/>
              <w:jc w:val="both"/>
              <w:rPr>
                <w:b/>
                <w:sz w:val="24"/>
                <w:szCs w:val="24"/>
                <w:rPrChange w:id="825" w:author="Author">
                  <w:rPr>
                    <w:b/>
                    <w:sz w:val="24"/>
                    <w:szCs w:val="24"/>
                    <w:lang w:val="en-US"/>
                  </w:rPr>
                </w:rPrChange>
              </w:rPr>
            </w:pPr>
          </w:p>
        </w:tc>
        <w:tc>
          <w:tcPr>
            <w:tcW w:w="1482" w:type="pct"/>
          </w:tcPr>
          <w:p w14:paraId="1C3B6A63" w14:textId="77777777" w:rsidR="008D235F" w:rsidRPr="000C0210" w:rsidRDefault="008D235F" w:rsidP="0091309D">
            <w:pPr>
              <w:spacing w:after="0" w:line="480" w:lineRule="auto"/>
              <w:jc w:val="both"/>
              <w:rPr>
                <w:b/>
                <w:sz w:val="24"/>
                <w:szCs w:val="24"/>
                <w:rPrChange w:id="826" w:author="Author">
                  <w:rPr>
                    <w:b/>
                    <w:sz w:val="24"/>
                    <w:szCs w:val="24"/>
                    <w:lang w:val="en-US"/>
                  </w:rPr>
                </w:rPrChange>
              </w:rPr>
            </w:pPr>
            <w:r w:rsidRPr="000C0210">
              <w:rPr>
                <w:b/>
                <w:sz w:val="24"/>
                <w:szCs w:val="24"/>
                <w:rPrChange w:id="827" w:author="Author">
                  <w:rPr>
                    <w:b/>
                    <w:sz w:val="24"/>
                    <w:szCs w:val="24"/>
                    <w:lang w:val="en-US"/>
                  </w:rPr>
                </w:rPrChange>
              </w:rPr>
              <w:t>Description/explanation</w:t>
            </w:r>
          </w:p>
          <w:p w14:paraId="2E6D1449" w14:textId="77777777" w:rsidR="008D235F" w:rsidRPr="000C0210" w:rsidRDefault="008D235F" w:rsidP="0091309D">
            <w:pPr>
              <w:spacing w:after="0" w:line="480" w:lineRule="auto"/>
              <w:jc w:val="both"/>
              <w:rPr>
                <w:b/>
                <w:sz w:val="24"/>
                <w:szCs w:val="24"/>
                <w:rPrChange w:id="828" w:author="Author">
                  <w:rPr>
                    <w:b/>
                    <w:sz w:val="24"/>
                    <w:szCs w:val="24"/>
                    <w:lang w:val="en-US"/>
                  </w:rPr>
                </w:rPrChange>
              </w:rPr>
            </w:pPr>
          </w:p>
        </w:tc>
        <w:tc>
          <w:tcPr>
            <w:tcW w:w="2425" w:type="pct"/>
          </w:tcPr>
          <w:p w14:paraId="29AFF077" w14:textId="77777777" w:rsidR="008D235F" w:rsidRPr="000C0210" w:rsidRDefault="008D235F" w:rsidP="0091309D">
            <w:pPr>
              <w:spacing w:after="0" w:line="480" w:lineRule="auto"/>
              <w:jc w:val="both"/>
              <w:rPr>
                <w:b/>
                <w:sz w:val="24"/>
                <w:szCs w:val="24"/>
                <w:rPrChange w:id="829" w:author="Author">
                  <w:rPr>
                    <w:b/>
                    <w:sz w:val="24"/>
                    <w:szCs w:val="24"/>
                    <w:lang w:val="en-US"/>
                  </w:rPr>
                </w:rPrChange>
              </w:rPr>
            </w:pPr>
            <w:r w:rsidRPr="000C0210">
              <w:rPr>
                <w:b/>
                <w:sz w:val="24"/>
                <w:szCs w:val="24"/>
                <w:rPrChange w:id="830" w:author="Author">
                  <w:rPr>
                    <w:b/>
                    <w:sz w:val="24"/>
                    <w:szCs w:val="24"/>
                    <w:lang w:val="en-US"/>
                  </w:rPr>
                </w:rPrChange>
              </w:rPr>
              <w:t>To be completed by Contributor</w:t>
            </w:r>
          </w:p>
        </w:tc>
      </w:tr>
      <w:tr w:rsidR="008D235F" w:rsidRPr="000C0210" w14:paraId="070A8883" w14:textId="77777777" w:rsidTr="008D235F">
        <w:trPr>
          <w:trHeight w:val="576"/>
        </w:trPr>
        <w:tc>
          <w:tcPr>
            <w:tcW w:w="1093" w:type="pct"/>
            <w:shd w:val="clear" w:color="auto" w:fill="F2DBDB" w:themeFill="accent2" w:themeFillTint="33"/>
          </w:tcPr>
          <w:p w14:paraId="2E8EB4BC" w14:textId="77777777" w:rsidR="008D235F" w:rsidRPr="000C0210" w:rsidRDefault="008D235F" w:rsidP="0091309D">
            <w:pPr>
              <w:spacing w:after="0" w:line="480" w:lineRule="auto"/>
              <w:jc w:val="both"/>
              <w:rPr>
                <w:rFonts w:ascii="Calibri" w:eastAsia="Calibri" w:hAnsi="Calibri" w:cs="Times New Roman"/>
                <w:rPrChange w:id="831" w:author="Author">
                  <w:rPr>
                    <w:rFonts w:ascii="Calibri" w:eastAsia="Calibri" w:hAnsi="Calibri" w:cs="Times New Roman"/>
                    <w:lang w:val="en-US"/>
                  </w:rPr>
                </w:rPrChange>
              </w:rPr>
            </w:pPr>
            <w:r w:rsidRPr="000C0210">
              <w:rPr>
                <w:rFonts w:ascii="Calibri" w:eastAsia="Calibri" w:hAnsi="Calibri" w:cs="Times New Roman"/>
                <w:rPrChange w:id="832" w:author="Author">
                  <w:rPr>
                    <w:rFonts w:ascii="Calibri" w:eastAsia="Calibri" w:hAnsi="Calibri" w:cs="Times New Roman"/>
                    <w:lang w:val="en-US"/>
                  </w:rPr>
                </w:rPrChange>
              </w:rPr>
              <w:t>Author /Contributor biographies</w:t>
            </w:r>
          </w:p>
        </w:tc>
        <w:tc>
          <w:tcPr>
            <w:tcW w:w="1482" w:type="pct"/>
            <w:shd w:val="clear" w:color="auto" w:fill="F2DBDB" w:themeFill="accent2" w:themeFillTint="33"/>
          </w:tcPr>
          <w:p w14:paraId="33B8627F" w14:textId="77777777" w:rsidR="008D235F" w:rsidRPr="000C0210" w:rsidRDefault="008D235F" w:rsidP="0091309D">
            <w:pPr>
              <w:spacing w:after="0" w:line="480" w:lineRule="auto"/>
              <w:jc w:val="both"/>
              <w:rPr>
                <w:rFonts w:ascii="Calibri" w:eastAsia="Calibri" w:hAnsi="Calibri" w:cs="Times New Roman"/>
                <w:rPrChange w:id="833" w:author="Author">
                  <w:rPr>
                    <w:rFonts w:ascii="Calibri" w:eastAsia="Calibri" w:hAnsi="Calibri" w:cs="Times New Roman"/>
                    <w:lang w:val="en-US"/>
                  </w:rPr>
                </w:rPrChange>
              </w:rPr>
            </w:pPr>
            <w:r w:rsidRPr="000C0210">
              <w:rPr>
                <w:rFonts w:ascii="Calibri" w:eastAsia="Calibri" w:hAnsi="Calibri" w:cs="Times New Roman"/>
                <w:rPrChange w:id="834" w:author="Author">
                  <w:rPr>
                    <w:rFonts w:ascii="Calibri" w:eastAsia="Calibri" w:hAnsi="Calibri" w:cs="Times New Roman"/>
                    <w:lang w:val="en-US"/>
                  </w:rPr>
                </w:rPrChange>
              </w:rPr>
              <w:t>Brief (&lt;150 words) academic biography of EACH author</w:t>
            </w:r>
          </w:p>
        </w:tc>
        <w:tc>
          <w:tcPr>
            <w:tcW w:w="2425" w:type="pct"/>
            <w:shd w:val="clear" w:color="auto" w:fill="F2DBDB" w:themeFill="accent2" w:themeFillTint="33"/>
          </w:tcPr>
          <w:p w14:paraId="43A75F94" w14:textId="139C4091" w:rsidR="008D235F" w:rsidRPr="000C0210" w:rsidRDefault="00881744" w:rsidP="0091309D">
            <w:pPr>
              <w:spacing w:after="0" w:line="480" w:lineRule="auto"/>
              <w:jc w:val="both"/>
              <w:rPr>
                <w:rPrChange w:id="835" w:author="Author">
                  <w:rPr>
                    <w:lang w:val="en-US"/>
                  </w:rPr>
                </w:rPrChange>
              </w:rPr>
            </w:pPr>
            <w:proofErr w:type="spellStart"/>
            <w:r w:rsidRPr="000C0210">
              <w:rPr>
                <w:rPrChange w:id="836" w:author="Author">
                  <w:rPr>
                    <w:lang w:val="en-US"/>
                  </w:rPr>
                </w:rPrChange>
              </w:rPr>
              <w:t>Dr.</w:t>
            </w:r>
            <w:proofErr w:type="spellEnd"/>
            <w:r w:rsidRPr="000C0210">
              <w:rPr>
                <w:rPrChange w:id="837" w:author="Author">
                  <w:rPr>
                    <w:lang w:val="en-US"/>
                  </w:rPr>
                </w:rPrChange>
              </w:rPr>
              <w:t xml:space="preserve"> Erin M. Buchanan is an Associate Professor of Quantitative Psychology at Missouri State University</w:t>
            </w:r>
            <w:r w:rsidR="00CA6D14" w:rsidRPr="000C0210">
              <w:rPr>
                <w:rPrChange w:id="838" w:author="Author">
                  <w:rPr>
                    <w:lang w:val="en-US"/>
                  </w:rPr>
                </w:rPrChange>
              </w:rPr>
              <w:t xml:space="preserve">, and her research focuses on computational linguistics, statistics, and scientific practice. She received </w:t>
            </w:r>
            <w:r w:rsidR="00CA6D14" w:rsidRPr="000C0210">
              <w:rPr>
                <w:rPrChange w:id="839" w:author="Author">
                  <w:rPr>
                    <w:lang w:val="en-US"/>
                  </w:rPr>
                </w:rPrChange>
              </w:rPr>
              <w:lastRenderedPageBreak/>
              <w:t>her undergraduate degree from Texas A&amp;M University and graduate degrees from Texas Tech University. Her work explores how to best model and calculate information gleaned from large quantities of text to understand the semantic memory system. Her research into statistics focuses on best practices, improvement of statistical literacy, and how to answer complex applied questions with simple statistical answers. You can learn more about her research at her website: https://www.aggieerin.com/.</w:t>
            </w:r>
          </w:p>
        </w:tc>
      </w:tr>
      <w:tr w:rsidR="008D235F" w:rsidRPr="000C0210" w14:paraId="0B589592" w14:textId="77777777" w:rsidTr="008D235F">
        <w:trPr>
          <w:trHeight w:val="576"/>
        </w:trPr>
        <w:tc>
          <w:tcPr>
            <w:tcW w:w="1093" w:type="pct"/>
            <w:shd w:val="clear" w:color="auto" w:fill="F2DBDB" w:themeFill="accent2" w:themeFillTint="33"/>
          </w:tcPr>
          <w:p w14:paraId="3A23B19A" w14:textId="77777777" w:rsidR="008D235F" w:rsidRPr="000C0210" w:rsidRDefault="008D235F" w:rsidP="0091309D">
            <w:pPr>
              <w:spacing w:after="0" w:line="480" w:lineRule="auto"/>
              <w:jc w:val="both"/>
              <w:rPr>
                <w:rPrChange w:id="840" w:author="Author">
                  <w:rPr>
                    <w:lang w:val="en-US"/>
                  </w:rPr>
                </w:rPrChange>
              </w:rPr>
            </w:pPr>
            <w:r w:rsidRPr="000C0210">
              <w:rPr>
                <w:rPrChange w:id="841" w:author="Author">
                  <w:rPr>
                    <w:lang w:val="en-US"/>
                  </w:rPr>
                </w:rPrChange>
              </w:rPr>
              <w:lastRenderedPageBreak/>
              <w:t xml:space="preserve">Discipline(s) </w:t>
            </w:r>
          </w:p>
        </w:tc>
        <w:tc>
          <w:tcPr>
            <w:tcW w:w="1482" w:type="pct"/>
            <w:shd w:val="clear" w:color="auto" w:fill="F2DBDB" w:themeFill="accent2" w:themeFillTint="33"/>
          </w:tcPr>
          <w:p w14:paraId="06613AA3" w14:textId="77777777" w:rsidR="008D235F" w:rsidRPr="000C0210" w:rsidRDefault="008D235F" w:rsidP="0091309D">
            <w:pPr>
              <w:spacing w:after="0" w:line="480" w:lineRule="auto"/>
              <w:jc w:val="both"/>
              <w:rPr>
                <w:rPrChange w:id="842" w:author="Author">
                  <w:rPr>
                    <w:lang w:val="en-US"/>
                  </w:rPr>
                </w:rPrChange>
              </w:rPr>
            </w:pPr>
            <w:proofErr w:type="gramStart"/>
            <w:r w:rsidRPr="000C0210">
              <w:rPr>
                <w:rPrChange w:id="843" w:author="Author">
                  <w:rPr>
                    <w:lang w:val="en-US"/>
                  </w:rPr>
                </w:rPrChange>
              </w:rPr>
              <w:t>i</w:t>
            </w:r>
            <w:proofErr w:type="gramEnd"/>
            <w:r w:rsidRPr="000C0210">
              <w:rPr>
                <w:rPrChange w:id="844" w:author="Author">
                  <w:rPr>
                    <w:lang w:val="en-US"/>
                  </w:rPr>
                </w:rPrChange>
              </w:rPr>
              <w:t>.e. Those disciplines covered by dataset and guides. A dataset may have multiple subject areas.</w:t>
            </w:r>
          </w:p>
        </w:tc>
        <w:tc>
          <w:tcPr>
            <w:tcW w:w="2425" w:type="pct"/>
            <w:shd w:val="clear" w:color="auto" w:fill="F2DBDB" w:themeFill="accent2" w:themeFillTint="33"/>
          </w:tcPr>
          <w:sdt>
            <w:sdtPr>
              <w:rPr>
                <w:rPrChange w:id="845" w:author="Author">
                  <w:rPr>
                    <w:lang w:val="en-US"/>
                  </w:rPr>
                </w:rPrChange>
              </w:rPr>
              <w:alias w:val="Disciplines"/>
              <w:tag w:val="Disciplines"/>
              <w:id w:val="1911964835"/>
              <w:placeholder>
                <w:docPart w:val="11600912662DE74AA92C11454706EE41"/>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Content>
              <w:p w14:paraId="5B1342F3" w14:textId="1A13C070" w:rsidR="008D235F" w:rsidRPr="000C0210" w:rsidRDefault="006601FB" w:rsidP="0091309D">
                <w:pPr>
                  <w:spacing w:after="0" w:line="480" w:lineRule="auto"/>
                  <w:jc w:val="both"/>
                  <w:rPr>
                    <w:rPrChange w:id="846" w:author="Author">
                      <w:rPr>
                        <w:lang w:val="en-US"/>
                      </w:rPr>
                    </w:rPrChange>
                  </w:rPr>
                </w:pPr>
                <w:r w:rsidRPr="000C0210">
                  <w:rPr>
                    <w:rPrChange w:id="847" w:author="Author">
                      <w:rPr>
                        <w:lang w:val="en-US"/>
                      </w:rPr>
                    </w:rPrChange>
                  </w:rPr>
                  <w:t>Psychology</w:t>
                </w:r>
              </w:p>
            </w:sdtContent>
          </w:sdt>
          <w:p w14:paraId="0CFC45EA" w14:textId="2347CADF" w:rsidR="008D235F" w:rsidRPr="000C0210" w:rsidRDefault="003D7171" w:rsidP="0091309D">
            <w:pPr>
              <w:spacing w:after="0" w:line="480" w:lineRule="auto"/>
              <w:jc w:val="both"/>
              <w:rPr>
                <w:rPrChange w:id="848" w:author="Author">
                  <w:rPr>
                    <w:lang w:val="en-US"/>
                  </w:rPr>
                </w:rPrChange>
              </w:rPr>
            </w:pPr>
            <w:sdt>
              <w:sdtPr>
                <w:rPr>
                  <w:rPrChange w:id="849" w:author="Author">
                    <w:rPr>
                      <w:lang w:val="en-US"/>
                    </w:rPr>
                  </w:rPrChange>
                </w:rPr>
                <w:alias w:val="Disciplines"/>
                <w:tag w:val="Disciplines"/>
                <w:id w:val="-1221440241"/>
                <w:placeholder>
                  <w:docPart w:val="F5EDE9CDD546224B9381CEC3B78D45F5"/>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Content>
                <w:r w:rsidR="006601FB" w:rsidRPr="000C0210">
                  <w:rPr>
                    <w:rPrChange w:id="850" w:author="Author">
                      <w:rPr>
                        <w:lang w:val="en-US"/>
                      </w:rPr>
                    </w:rPrChange>
                  </w:rPr>
                  <w:t>Political Science and International Relations</w:t>
                </w:r>
              </w:sdtContent>
            </w:sdt>
          </w:p>
          <w:p w14:paraId="4512C91F" w14:textId="4060CC55" w:rsidR="008D235F" w:rsidRPr="000C0210" w:rsidRDefault="003D7171" w:rsidP="0091309D">
            <w:pPr>
              <w:spacing w:after="0" w:line="480" w:lineRule="auto"/>
              <w:jc w:val="both"/>
              <w:rPr>
                <w:rPrChange w:id="851" w:author="Author">
                  <w:rPr>
                    <w:lang w:val="en-US"/>
                  </w:rPr>
                </w:rPrChange>
              </w:rPr>
            </w:pPr>
            <w:sdt>
              <w:sdtPr>
                <w:rPr>
                  <w:rPrChange w:id="852" w:author="Author">
                    <w:rPr>
                      <w:lang w:val="en-US"/>
                    </w:rPr>
                  </w:rPrChange>
                </w:rPr>
                <w:alias w:val="Disciplines"/>
                <w:tag w:val="Disciplines"/>
                <w:id w:val="-1305918383"/>
                <w:placeholder>
                  <w:docPart w:val="6310DD93FC6B7F43A71D6224EDAB3370"/>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Content>
                <w:r w:rsidR="0061739D" w:rsidRPr="000C0210">
                  <w:rPr>
                    <w:rPrChange w:id="853" w:author="Author">
                      <w:rPr>
                        <w:lang w:val="en-US"/>
                      </w:rPr>
                    </w:rPrChange>
                  </w:rPr>
                  <w:t>Communication and Media Studies</w:t>
                </w:r>
              </w:sdtContent>
            </w:sdt>
          </w:p>
          <w:p w14:paraId="7CBA7D0E" w14:textId="77777777" w:rsidR="008D235F" w:rsidRPr="000C0210" w:rsidRDefault="003D7171" w:rsidP="0091309D">
            <w:pPr>
              <w:spacing w:after="0" w:line="480" w:lineRule="auto"/>
              <w:jc w:val="both"/>
              <w:rPr>
                <w:rPrChange w:id="854" w:author="Author">
                  <w:rPr>
                    <w:lang w:val="en-US"/>
                  </w:rPr>
                </w:rPrChange>
              </w:rPr>
            </w:pPr>
            <w:sdt>
              <w:sdtPr>
                <w:rPr>
                  <w:rPrChange w:id="855" w:author="Author">
                    <w:rPr>
                      <w:lang w:val="en-US"/>
                    </w:rPr>
                  </w:rPrChange>
                </w:rPr>
                <w:alias w:val="Disciplines"/>
                <w:tag w:val="Disciplines"/>
                <w:id w:val="273685802"/>
                <w:placeholder>
                  <w:docPart w:val="61EEFB8CBD7EA14585D9740EB6F01C7D"/>
                </w:placeholder>
                <w:showingPlcHd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Content>
                <w:r w:rsidR="008D235F" w:rsidRPr="000C0210">
                  <w:rPr>
                    <w:rStyle w:val="PlaceholderText"/>
                    <w:rPrChange w:id="856" w:author="Author">
                      <w:rPr>
                        <w:rStyle w:val="PlaceholderText"/>
                        <w:lang w:val="en-US"/>
                      </w:rPr>
                    </w:rPrChange>
                  </w:rPr>
                  <w:t>Choose an item.</w:t>
                </w:r>
              </w:sdtContent>
            </w:sdt>
          </w:p>
          <w:p w14:paraId="195C7747" w14:textId="77777777" w:rsidR="008D235F" w:rsidRPr="000C0210" w:rsidRDefault="003D7171" w:rsidP="0091309D">
            <w:pPr>
              <w:spacing w:after="0" w:line="480" w:lineRule="auto"/>
              <w:jc w:val="both"/>
              <w:rPr>
                <w:rPrChange w:id="857" w:author="Author">
                  <w:rPr>
                    <w:lang w:val="en-US"/>
                  </w:rPr>
                </w:rPrChange>
              </w:rPr>
            </w:pPr>
            <w:sdt>
              <w:sdtPr>
                <w:rPr>
                  <w:rPrChange w:id="858" w:author="Author">
                    <w:rPr>
                      <w:lang w:val="en-US"/>
                    </w:rPr>
                  </w:rPrChange>
                </w:rPr>
                <w:alias w:val="Disciplines"/>
                <w:tag w:val="Disciplines"/>
                <w:id w:val="499697672"/>
                <w:placeholder>
                  <w:docPart w:val="F1E033C9B50E944184289B758A7F750D"/>
                </w:placeholder>
                <w:showingPlcHd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Content>
                <w:r w:rsidR="008D235F" w:rsidRPr="000C0210">
                  <w:rPr>
                    <w:rStyle w:val="PlaceholderText"/>
                    <w:rPrChange w:id="859" w:author="Author">
                      <w:rPr>
                        <w:rStyle w:val="PlaceholderText"/>
                        <w:lang w:val="en-US"/>
                      </w:rPr>
                    </w:rPrChange>
                  </w:rPr>
                  <w:t>Choose an item.</w:t>
                </w:r>
              </w:sdtContent>
            </w:sdt>
          </w:p>
        </w:tc>
      </w:tr>
      <w:tr w:rsidR="008D235F" w:rsidRPr="000C0210" w14:paraId="4B3F8AC4" w14:textId="77777777" w:rsidTr="008D235F">
        <w:trPr>
          <w:trHeight w:val="576"/>
        </w:trPr>
        <w:tc>
          <w:tcPr>
            <w:tcW w:w="1093" w:type="pct"/>
            <w:shd w:val="clear" w:color="auto" w:fill="F2DBDB" w:themeFill="accent2" w:themeFillTint="33"/>
          </w:tcPr>
          <w:p w14:paraId="606EAD0C" w14:textId="77777777" w:rsidR="008D235F" w:rsidRPr="000C0210" w:rsidRDefault="008D235F" w:rsidP="0091309D">
            <w:pPr>
              <w:spacing w:after="0" w:line="480" w:lineRule="auto"/>
              <w:jc w:val="both"/>
              <w:rPr>
                <w:rPrChange w:id="860" w:author="Author">
                  <w:rPr>
                    <w:lang w:val="en-US"/>
                  </w:rPr>
                </w:rPrChange>
              </w:rPr>
            </w:pPr>
            <w:r w:rsidRPr="000C0210">
              <w:rPr>
                <w:rPrChange w:id="861" w:author="Author">
                  <w:rPr>
                    <w:lang w:val="en-US"/>
                  </w:rPr>
                </w:rPrChange>
              </w:rPr>
              <w:t>Data type</w:t>
            </w:r>
          </w:p>
        </w:tc>
        <w:tc>
          <w:tcPr>
            <w:tcW w:w="1482" w:type="pct"/>
            <w:shd w:val="clear" w:color="auto" w:fill="F2DBDB" w:themeFill="accent2" w:themeFillTint="33"/>
          </w:tcPr>
          <w:p w14:paraId="10F1893E" w14:textId="77777777" w:rsidR="008D235F" w:rsidRPr="000C0210" w:rsidRDefault="008D235F" w:rsidP="0091309D">
            <w:pPr>
              <w:spacing w:after="0" w:line="480" w:lineRule="auto"/>
              <w:jc w:val="both"/>
              <w:rPr>
                <w:rPrChange w:id="862" w:author="Author">
                  <w:rPr>
                    <w:lang w:val="en-US"/>
                  </w:rPr>
                </w:rPrChange>
              </w:rPr>
            </w:pPr>
            <w:r w:rsidRPr="000C0210">
              <w:rPr>
                <w:rPrChange w:id="863" w:author="Author">
                  <w:rPr>
                    <w:lang w:val="en-US"/>
                  </w:rPr>
                </w:rPrChange>
              </w:rPr>
              <w:t>Please choose ‘Other’ if your data type is not listed, and add the new data type underneath</w:t>
            </w:r>
          </w:p>
        </w:tc>
        <w:tc>
          <w:tcPr>
            <w:tcW w:w="2425" w:type="pct"/>
            <w:shd w:val="clear" w:color="auto" w:fill="F2DBDB" w:themeFill="accent2" w:themeFillTint="33"/>
          </w:tcPr>
          <w:sdt>
            <w:sdtPr>
              <w:rPr>
                <w:rPrChange w:id="864" w:author="Author">
                  <w:rPr>
                    <w:lang w:val="en-US"/>
                  </w:rPr>
                </w:rPrChange>
              </w:rPr>
              <w:alias w:val="Data type"/>
              <w:tag w:val="Data type"/>
              <w:id w:val="1135227868"/>
              <w:placeholder>
                <w:docPart w:val="11600912662DE74AA92C11454706EE41"/>
              </w:placeholder>
              <w:dropDownList>
                <w:listItem w:value="Choose an item."/>
                <w:listItem w:displayText="Audio Files" w:value="Audio Files"/>
                <w:listItem w:displayText="Case Notes" w:value="Case Notes"/>
                <w:listItem w:displayText="Ethnographic Fieldnotes" w:value="Ethnographic Fieldnotes"/>
                <w:listItem w:displayText="Focus Group Transcripts" w:value="Focus Group Transcripts"/>
                <w:listItem w:displayText="Group Transcripts" w:value="Group Transcripts"/>
                <w:listItem w:displayText="Interview Transcripts" w:value="Interview Transcripts"/>
                <w:listItem w:displayText="Interview Transcripts and Photographs" w:value="Interview Transcripts and Photographs"/>
                <w:listItem w:displayText="Letters" w:value="Letters"/>
                <w:listItem w:displayText="Narratives" w:value="Narratives"/>
                <w:listItem w:displayText="Numeric" w:value="Numeric"/>
                <w:listItem w:displayText="Photographs" w:value="Photographs"/>
                <w:listItem w:displayText="Policy Transcripts" w:value="Policy Transcripts"/>
                <w:listItem w:displayText="Short Document" w:value="Short Document"/>
                <w:listItem w:displayText="Survey" w:value="Survey"/>
                <w:listItem w:displayText="Survey Experiment" w:value="Survey Experiment"/>
                <w:listItem w:displayText="Time-series" w:value="Time-series"/>
                <w:listItem w:displayText="Videos" w:value="Videos"/>
                <w:listItem w:displayText="Vignettes" w:value="Vignettes"/>
                <w:listItem w:displayText="Website Posts" w:value="Website Posts"/>
                <w:listItem w:displayText="Other" w:value="Other"/>
              </w:dropDownList>
            </w:sdtPr>
            <w:sdtContent>
              <w:p w14:paraId="1D2AC7DF" w14:textId="40469C62" w:rsidR="008D235F" w:rsidRPr="000C0210" w:rsidRDefault="006601FB" w:rsidP="0091309D">
                <w:pPr>
                  <w:spacing w:after="0" w:line="480" w:lineRule="auto"/>
                  <w:jc w:val="both"/>
                  <w:rPr>
                    <w:rPrChange w:id="865" w:author="Author">
                      <w:rPr>
                        <w:lang w:val="en-US"/>
                      </w:rPr>
                    </w:rPrChange>
                  </w:rPr>
                </w:pPr>
                <w:r w:rsidRPr="000C0210">
                  <w:rPr>
                    <w:rPrChange w:id="866" w:author="Author">
                      <w:rPr>
                        <w:lang w:val="en-US"/>
                      </w:rPr>
                    </w:rPrChange>
                  </w:rPr>
                  <w:t>Website Posts</w:t>
                </w:r>
              </w:p>
            </w:sdtContent>
          </w:sdt>
          <w:p w14:paraId="0D428045" w14:textId="77777777" w:rsidR="008D235F" w:rsidRPr="000C0210" w:rsidRDefault="008D235F" w:rsidP="0091309D">
            <w:pPr>
              <w:spacing w:after="0" w:line="480" w:lineRule="auto"/>
              <w:jc w:val="both"/>
              <w:rPr>
                <w:rPrChange w:id="867" w:author="Author">
                  <w:rPr>
                    <w:lang w:val="en-US"/>
                  </w:rPr>
                </w:rPrChange>
              </w:rPr>
            </w:pPr>
          </w:p>
        </w:tc>
      </w:tr>
      <w:tr w:rsidR="008D235F" w:rsidRPr="000C0210" w14:paraId="52B4DD49" w14:textId="77777777" w:rsidTr="008D235F">
        <w:trPr>
          <w:trHeight w:val="576"/>
        </w:trPr>
        <w:tc>
          <w:tcPr>
            <w:tcW w:w="1093" w:type="pct"/>
            <w:shd w:val="clear" w:color="auto" w:fill="F2DBDB" w:themeFill="accent2" w:themeFillTint="33"/>
          </w:tcPr>
          <w:p w14:paraId="5FBB67C7" w14:textId="77777777" w:rsidR="008D235F" w:rsidRPr="000C0210" w:rsidRDefault="008D235F" w:rsidP="0091309D">
            <w:pPr>
              <w:spacing w:after="0" w:line="480" w:lineRule="auto"/>
              <w:jc w:val="both"/>
              <w:rPr>
                <w:rPrChange w:id="868" w:author="Author">
                  <w:rPr>
                    <w:lang w:val="en-US"/>
                  </w:rPr>
                </w:rPrChange>
              </w:rPr>
            </w:pPr>
            <w:r w:rsidRPr="000C0210">
              <w:rPr>
                <w:rPrChange w:id="869" w:author="Author">
                  <w:rPr>
                    <w:lang w:val="en-US"/>
                  </w:rPr>
                </w:rPrChange>
              </w:rPr>
              <w:t>Prerequisites</w:t>
            </w:r>
          </w:p>
        </w:tc>
        <w:tc>
          <w:tcPr>
            <w:tcW w:w="1482" w:type="pct"/>
            <w:shd w:val="clear" w:color="auto" w:fill="F2DBDB" w:themeFill="accent2" w:themeFillTint="33"/>
          </w:tcPr>
          <w:p w14:paraId="338930AF" w14:textId="77777777" w:rsidR="008D235F" w:rsidRPr="000C0210" w:rsidRDefault="008D235F" w:rsidP="0091309D">
            <w:pPr>
              <w:spacing w:after="0" w:line="480" w:lineRule="auto"/>
              <w:jc w:val="both"/>
              <w:rPr>
                <w:rPrChange w:id="870" w:author="Author">
                  <w:rPr>
                    <w:lang w:val="en-US"/>
                  </w:rPr>
                </w:rPrChange>
              </w:rPr>
            </w:pPr>
            <w:r w:rsidRPr="000C0210">
              <w:rPr>
                <w:rPrChange w:id="871" w:author="Author">
                  <w:rPr>
                    <w:lang w:val="en-US"/>
                  </w:rPr>
                </w:rPrChange>
              </w:rPr>
              <w:t>Quant only</w:t>
            </w:r>
          </w:p>
        </w:tc>
        <w:tc>
          <w:tcPr>
            <w:tcW w:w="2425" w:type="pct"/>
            <w:shd w:val="clear" w:color="auto" w:fill="F2DBDB" w:themeFill="accent2" w:themeFillTint="33"/>
          </w:tcPr>
          <w:p w14:paraId="311D78ED" w14:textId="77777777" w:rsidR="008D235F" w:rsidRPr="000C0210" w:rsidRDefault="008D235F" w:rsidP="0091309D">
            <w:pPr>
              <w:spacing w:after="0" w:line="480" w:lineRule="auto"/>
              <w:jc w:val="both"/>
              <w:rPr>
                <w:rPrChange w:id="872" w:author="Author">
                  <w:rPr>
                    <w:lang w:val="en-US"/>
                  </w:rPr>
                </w:rPrChange>
              </w:rPr>
            </w:pPr>
          </w:p>
        </w:tc>
      </w:tr>
    </w:tbl>
    <w:p w14:paraId="007DF7E6" w14:textId="77777777" w:rsidR="001963F7" w:rsidRPr="000C0210" w:rsidRDefault="001963F7" w:rsidP="0091309D">
      <w:pPr>
        <w:tabs>
          <w:tab w:val="left" w:pos="5295"/>
        </w:tabs>
        <w:spacing w:after="0" w:line="480" w:lineRule="auto"/>
        <w:jc w:val="both"/>
        <w:rPr>
          <w:b/>
          <w:sz w:val="28"/>
          <w:rPrChange w:id="873" w:author="Author">
            <w:rPr>
              <w:b/>
              <w:sz w:val="28"/>
              <w:lang w:val="en-US"/>
            </w:rPr>
          </w:rPrChange>
        </w:rPr>
      </w:pPr>
    </w:p>
    <w:p w14:paraId="550DC048" w14:textId="77777777" w:rsidR="008D235F" w:rsidRPr="000C0210" w:rsidRDefault="008D235F" w:rsidP="0091309D">
      <w:pPr>
        <w:tabs>
          <w:tab w:val="left" w:pos="5295"/>
        </w:tabs>
        <w:spacing w:after="0" w:line="480" w:lineRule="auto"/>
        <w:jc w:val="both"/>
        <w:rPr>
          <w:rPrChange w:id="874" w:author="Author">
            <w:rPr>
              <w:lang w:val="en-US"/>
            </w:rPr>
          </w:rPrChange>
        </w:rPr>
      </w:pPr>
      <w:r w:rsidRPr="000C0210">
        <w:rPr>
          <w:b/>
          <w:sz w:val="28"/>
          <w:rPrChange w:id="875" w:author="Author">
            <w:rPr>
              <w:b/>
              <w:sz w:val="28"/>
              <w:lang w:val="en-US"/>
            </w:rPr>
          </w:rPrChange>
        </w:rPr>
        <w:t>About This Dataset info</w:t>
      </w:r>
    </w:p>
    <w:tbl>
      <w:tblPr>
        <w:tblStyle w:val="TableGrid"/>
        <w:tblW w:w="5552" w:type="pct"/>
        <w:tblLayout w:type="fixed"/>
        <w:tblLook w:val="04A0" w:firstRow="1" w:lastRow="0" w:firstColumn="1" w:lastColumn="0" w:noHBand="0" w:noVBand="1"/>
      </w:tblPr>
      <w:tblGrid>
        <w:gridCol w:w="2022"/>
        <w:gridCol w:w="3756"/>
        <w:gridCol w:w="4484"/>
      </w:tblGrid>
      <w:tr w:rsidR="00503D2A" w:rsidRPr="000C0210" w14:paraId="62689CE0" w14:textId="77777777" w:rsidTr="00503D2A">
        <w:trPr>
          <w:trHeight w:val="576"/>
        </w:trPr>
        <w:tc>
          <w:tcPr>
            <w:tcW w:w="985" w:type="pct"/>
          </w:tcPr>
          <w:p w14:paraId="0B967695" w14:textId="77777777" w:rsidR="008D235F" w:rsidRPr="000C0210" w:rsidRDefault="008D235F" w:rsidP="0091309D">
            <w:pPr>
              <w:spacing w:after="0" w:line="480" w:lineRule="auto"/>
              <w:jc w:val="both"/>
              <w:rPr>
                <w:b/>
                <w:sz w:val="24"/>
                <w:szCs w:val="24"/>
                <w:rPrChange w:id="876" w:author="Author">
                  <w:rPr>
                    <w:b/>
                    <w:sz w:val="24"/>
                    <w:szCs w:val="24"/>
                    <w:lang w:val="en-US"/>
                  </w:rPr>
                </w:rPrChange>
              </w:rPr>
            </w:pPr>
            <w:r w:rsidRPr="000C0210">
              <w:rPr>
                <w:b/>
                <w:sz w:val="24"/>
                <w:szCs w:val="24"/>
                <w:rPrChange w:id="877" w:author="Author">
                  <w:rPr>
                    <w:b/>
                    <w:sz w:val="24"/>
                    <w:szCs w:val="24"/>
                    <w:lang w:val="en-US"/>
                  </w:rPr>
                </w:rPrChange>
              </w:rPr>
              <w:t>Meta Data Field</w:t>
            </w:r>
          </w:p>
          <w:p w14:paraId="264FDF3D" w14:textId="77777777" w:rsidR="008D235F" w:rsidRPr="000C0210" w:rsidRDefault="008D235F" w:rsidP="0091309D">
            <w:pPr>
              <w:spacing w:after="0" w:line="480" w:lineRule="auto"/>
              <w:jc w:val="both"/>
              <w:rPr>
                <w:b/>
                <w:sz w:val="24"/>
                <w:szCs w:val="24"/>
                <w:rPrChange w:id="878" w:author="Author">
                  <w:rPr>
                    <w:b/>
                    <w:sz w:val="24"/>
                    <w:szCs w:val="24"/>
                    <w:lang w:val="en-US"/>
                  </w:rPr>
                </w:rPrChange>
              </w:rPr>
            </w:pPr>
          </w:p>
        </w:tc>
        <w:tc>
          <w:tcPr>
            <w:tcW w:w="1830" w:type="pct"/>
          </w:tcPr>
          <w:p w14:paraId="6133E7F9" w14:textId="77777777" w:rsidR="008D235F" w:rsidRPr="000C0210" w:rsidRDefault="008D235F" w:rsidP="0091309D">
            <w:pPr>
              <w:spacing w:after="0" w:line="480" w:lineRule="auto"/>
              <w:jc w:val="both"/>
              <w:rPr>
                <w:b/>
                <w:sz w:val="24"/>
                <w:szCs w:val="24"/>
                <w:rPrChange w:id="879" w:author="Author">
                  <w:rPr>
                    <w:b/>
                    <w:sz w:val="24"/>
                    <w:szCs w:val="24"/>
                    <w:lang w:val="en-US"/>
                  </w:rPr>
                </w:rPrChange>
              </w:rPr>
            </w:pPr>
            <w:r w:rsidRPr="000C0210">
              <w:rPr>
                <w:b/>
                <w:sz w:val="24"/>
                <w:szCs w:val="24"/>
                <w:rPrChange w:id="880" w:author="Author">
                  <w:rPr>
                    <w:b/>
                    <w:sz w:val="24"/>
                    <w:szCs w:val="24"/>
                    <w:lang w:val="en-US"/>
                  </w:rPr>
                </w:rPrChange>
              </w:rPr>
              <w:t>Description/explanation</w:t>
            </w:r>
          </w:p>
          <w:p w14:paraId="1F5719DE" w14:textId="77777777" w:rsidR="008D235F" w:rsidRPr="000C0210" w:rsidRDefault="008D235F" w:rsidP="0091309D">
            <w:pPr>
              <w:spacing w:after="0" w:line="480" w:lineRule="auto"/>
              <w:jc w:val="both"/>
              <w:rPr>
                <w:b/>
                <w:sz w:val="24"/>
                <w:szCs w:val="24"/>
                <w:rPrChange w:id="881" w:author="Author">
                  <w:rPr>
                    <w:b/>
                    <w:sz w:val="24"/>
                    <w:szCs w:val="24"/>
                    <w:lang w:val="en-US"/>
                  </w:rPr>
                </w:rPrChange>
              </w:rPr>
            </w:pPr>
          </w:p>
        </w:tc>
        <w:tc>
          <w:tcPr>
            <w:tcW w:w="2185" w:type="pct"/>
          </w:tcPr>
          <w:p w14:paraId="6B882E64" w14:textId="77777777" w:rsidR="008D235F" w:rsidRPr="000C0210" w:rsidRDefault="008D235F" w:rsidP="0091309D">
            <w:pPr>
              <w:spacing w:after="0" w:line="480" w:lineRule="auto"/>
              <w:jc w:val="both"/>
              <w:rPr>
                <w:b/>
                <w:sz w:val="24"/>
                <w:szCs w:val="24"/>
                <w:rPrChange w:id="882" w:author="Author">
                  <w:rPr>
                    <w:b/>
                    <w:sz w:val="24"/>
                    <w:szCs w:val="24"/>
                    <w:lang w:val="en-US"/>
                  </w:rPr>
                </w:rPrChange>
              </w:rPr>
            </w:pPr>
            <w:r w:rsidRPr="000C0210">
              <w:rPr>
                <w:b/>
                <w:sz w:val="24"/>
                <w:szCs w:val="24"/>
                <w:rPrChange w:id="883" w:author="Author">
                  <w:rPr>
                    <w:b/>
                    <w:sz w:val="24"/>
                    <w:szCs w:val="24"/>
                    <w:lang w:val="en-US"/>
                  </w:rPr>
                </w:rPrChange>
              </w:rPr>
              <w:t>To be completed by Contributor</w:t>
            </w:r>
          </w:p>
        </w:tc>
      </w:tr>
      <w:tr w:rsidR="00503D2A" w:rsidRPr="000C0210" w14:paraId="77A8467E" w14:textId="77777777" w:rsidTr="00503D2A">
        <w:trPr>
          <w:trHeight w:val="576"/>
        </w:trPr>
        <w:tc>
          <w:tcPr>
            <w:tcW w:w="985" w:type="pct"/>
            <w:shd w:val="clear" w:color="auto" w:fill="F2DBDB" w:themeFill="accent2" w:themeFillTint="33"/>
          </w:tcPr>
          <w:p w14:paraId="6257229A" w14:textId="77777777" w:rsidR="008D235F" w:rsidRPr="000C0210" w:rsidRDefault="008D235F" w:rsidP="0091309D">
            <w:pPr>
              <w:spacing w:after="0" w:line="480" w:lineRule="auto"/>
              <w:jc w:val="both"/>
              <w:rPr>
                <w:rPrChange w:id="884" w:author="Author">
                  <w:rPr>
                    <w:lang w:val="en-US"/>
                  </w:rPr>
                </w:rPrChange>
              </w:rPr>
            </w:pPr>
            <w:r w:rsidRPr="000C0210">
              <w:rPr>
                <w:rPrChange w:id="885" w:author="Author">
                  <w:rPr>
                    <w:lang w:val="en-US"/>
                  </w:rPr>
                </w:rPrChange>
              </w:rPr>
              <w:lastRenderedPageBreak/>
              <w:t>Data Source Citation</w:t>
            </w:r>
          </w:p>
        </w:tc>
        <w:tc>
          <w:tcPr>
            <w:tcW w:w="1830" w:type="pct"/>
            <w:shd w:val="clear" w:color="auto" w:fill="F2DBDB" w:themeFill="accent2" w:themeFillTint="33"/>
          </w:tcPr>
          <w:p w14:paraId="34F78DCB" w14:textId="1F87FB1F" w:rsidR="00503D2A" w:rsidRPr="000C0210" w:rsidRDefault="00503D2A" w:rsidP="0091309D">
            <w:pPr>
              <w:spacing w:after="0" w:line="480" w:lineRule="auto"/>
              <w:jc w:val="both"/>
              <w:rPr>
                <w:rFonts w:eastAsia="Times New Roman"/>
                <w:sz w:val="24"/>
                <w:szCs w:val="24"/>
                <w:rPrChange w:id="886" w:author="Author">
                  <w:rPr>
                    <w:rFonts w:eastAsia="Times New Roman"/>
                    <w:sz w:val="24"/>
                    <w:szCs w:val="24"/>
                    <w:lang w:val="en-US"/>
                  </w:rPr>
                </w:rPrChange>
              </w:rPr>
            </w:pPr>
            <w:r w:rsidRPr="003D7171">
              <w:t xml:space="preserve">Padfield, W. E., &amp; Buchanan, E. M. (2018, September 4). Moral Foundations of U.S. Political News Organizations. Retrieved from osf.io/5kpj7. </w:t>
            </w:r>
            <w:proofErr w:type="spellStart"/>
            <w:proofErr w:type="gramStart"/>
            <w:r w:rsidRPr="003D7171">
              <w:t>doi</w:t>
            </w:r>
            <w:proofErr w:type="spellEnd"/>
            <w:proofErr w:type="gramEnd"/>
            <w:r w:rsidRPr="003D7171">
              <w:t xml:space="preserve">: </w:t>
            </w:r>
            <w:r w:rsidRPr="000C0210">
              <w:rPr>
                <w:rStyle w:val="scripted"/>
              </w:rPr>
              <w:t>10.17605/OSF.IO/5KPJ7</w:t>
            </w:r>
          </w:p>
          <w:p w14:paraId="43D756FF" w14:textId="77777777" w:rsidR="008D235F" w:rsidRPr="000C0210" w:rsidRDefault="008D235F" w:rsidP="0091309D">
            <w:pPr>
              <w:spacing w:after="0" w:line="480" w:lineRule="auto"/>
              <w:jc w:val="both"/>
              <w:rPr>
                <w:rPrChange w:id="887" w:author="Author">
                  <w:rPr>
                    <w:lang w:val="en-US"/>
                  </w:rPr>
                </w:rPrChange>
              </w:rPr>
            </w:pPr>
          </w:p>
        </w:tc>
        <w:tc>
          <w:tcPr>
            <w:tcW w:w="2185" w:type="pct"/>
            <w:shd w:val="clear" w:color="auto" w:fill="F2DBDB" w:themeFill="accent2" w:themeFillTint="33"/>
          </w:tcPr>
          <w:p w14:paraId="37314170" w14:textId="77777777" w:rsidR="008D235F" w:rsidRPr="000C0210" w:rsidRDefault="008D235F" w:rsidP="0091309D">
            <w:pPr>
              <w:spacing w:after="0" w:line="480" w:lineRule="auto"/>
              <w:jc w:val="both"/>
              <w:rPr>
                <w:rPrChange w:id="888" w:author="Author">
                  <w:rPr>
                    <w:lang w:val="en-US"/>
                  </w:rPr>
                </w:rPrChange>
              </w:rPr>
            </w:pPr>
          </w:p>
        </w:tc>
      </w:tr>
      <w:tr w:rsidR="00503D2A" w:rsidRPr="000C0210" w14:paraId="3554241F" w14:textId="77777777" w:rsidTr="00503D2A">
        <w:trPr>
          <w:trHeight w:val="576"/>
        </w:trPr>
        <w:tc>
          <w:tcPr>
            <w:tcW w:w="985" w:type="pct"/>
            <w:shd w:val="clear" w:color="auto" w:fill="F2DBDB" w:themeFill="accent2" w:themeFillTint="33"/>
          </w:tcPr>
          <w:p w14:paraId="0DA543B1" w14:textId="77777777" w:rsidR="008D235F" w:rsidRPr="000C0210" w:rsidRDefault="008D235F" w:rsidP="0091309D">
            <w:pPr>
              <w:spacing w:after="0" w:line="480" w:lineRule="auto"/>
              <w:jc w:val="both"/>
              <w:rPr>
                <w:rPrChange w:id="889" w:author="Author">
                  <w:rPr>
                    <w:lang w:val="en-US"/>
                  </w:rPr>
                </w:rPrChange>
              </w:rPr>
            </w:pPr>
            <w:r w:rsidRPr="000C0210">
              <w:rPr>
                <w:rPrChange w:id="890" w:author="Author">
                  <w:rPr>
                    <w:lang w:val="en-US"/>
                  </w:rPr>
                </w:rPrChange>
              </w:rPr>
              <w:t>Full title of originating dataset</w:t>
            </w:r>
          </w:p>
        </w:tc>
        <w:tc>
          <w:tcPr>
            <w:tcW w:w="1830" w:type="pct"/>
            <w:shd w:val="clear" w:color="auto" w:fill="F2DBDB" w:themeFill="accent2" w:themeFillTint="33"/>
          </w:tcPr>
          <w:p w14:paraId="182290C7" w14:textId="48FA0911" w:rsidR="008D235F" w:rsidRPr="000C0210" w:rsidRDefault="00503D2A" w:rsidP="0091309D">
            <w:pPr>
              <w:spacing w:after="0" w:line="480" w:lineRule="auto"/>
              <w:jc w:val="both"/>
              <w:rPr>
                <w:rPrChange w:id="891" w:author="Author">
                  <w:rPr>
                    <w:lang w:val="en-US"/>
                  </w:rPr>
                </w:rPrChange>
              </w:rPr>
            </w:pPr>
            <w:r w:rsidRPr="000C0210">
              <w:rPr>
                <w:rPrChange w:id="892" w:author="Author">
                  <w:rPr>
                    <w:lang w:val="en-US"/>
                  </w:rPr>
                </w:rPrChange>
              </w:rPr>
              <w:t>Moral Foundations of U.S. Political News Organizations</w:t>
            </w:r>
          </w:p>
        </w:tc>
        <w:tc>
          <w:tcPr>
            <w:tcW w:w="2185" w:type="pct"/>
            <w:shd w:val="clear" w:color="auto" w:fill="F2DBDB" w:themeFill="accent2" w:themeFillTint="33"/>
          </w:tcPr>
          <w:p w14:paraId="0118F3F8" w14:textId="77777777" w:rsidR="008D235F" w:rsidRPr="000C0210" w:rsidRDefault="008D235F" w:rsidP="0091309D">
            <w:pPr>
              <w:spacing w:after="0" w:line="480" w:lineRule="auto"/>
              <w:jc w:val="both"/>
              <w:rPr>
                <w:rPrChange w:id="893" w:author="Author">
                  <w:rPr>
                    <w:lang w:val="en-US"/>
                  </w:rPr>
                </w:rPrChange>
              </w:rPr>
            </w:pPr>
          </w:p>
        </w:tc>
      </w:tr>
      <w:tr w:rsidR="00503D2A" w:rsidRPr="000C0210" w14:paraId="0774A9B5" w14:textId="77777777" w:rsidTr="00503D2A">
        <w:trPr>
          <w:trHeight w:val="576"/>
        </w:trPr>
        <w:tc>
          <w:tcPr>
            <w:tcW w:w="985" w:type="pct"/>
            <w:shd w:val="clear" w:color="auto" w:fill="F2DBDB" w:themeFill="accent2" w:themeFillTint="33"/>
          </w:tcPr>
          <w:p w14:paraId="77FA877C" w14:textId="77777777" w:rsidR="008D235F" w:rsidRPr="000C0210" w:rsidRDefault="008D235F" w:rsidP="0091309D">
            <w:pPr>
              <w:spacing w:after="0" w:line="480" w:lineRule="auto"/>
              <w:jc w:val="both"/>
              <w:rPr>
                <w:rPrChange w:id="894" w:author="Author">
                  <w:rPr>
                    <w:lang w:val="en-US"/>
                  </w:rPr>
                </w:rPrChange>
              </w:rPr>
            </w:pPr>
            <w:r w:rsidRPr="000C0210">
              <w:rPr>
                <w:rPrChange w:id="895" w:author="Author">
                  <w:rPr>
                    <w:lang w:val="en-US"/>
                  </w:rPr>
                </w:rPrChange>
              </w:rPr>
              <w:t>Data author(s) and affiliations</w:t>
            </w:r>
          </w:p>
        </w:tc>
        <w:tc>
          <w:tcPr>
            <w:tcW w:w="1830" w:type="pct"/>
            <w:shd w:val="clear" w:color="auto" w:fill="F2DBDB" w:themeFill="accent2" w:themeFillTint="33"/>
          </w:tcPr>
          <w:p w14:paraId="612C9DAA" w14:textId="5892ED2B" w:rsidR="008D235F" w:rsidRPr="000C0210" w:rsidRDefault="00503D2A" w:rsidP="0091309D">
            <w:pPr>
              <w:spacing w:after="0" w:line="480" w:lineRule="auto"/>
              <w:jc w:val="both"/>
              <w:rPr>
                <w:rPrChange w:id="896" w:author="Author">
                  <w:rPr>
                    <w:lang w:val="de-DE"/>
                  </w:rPr>
                </w:rPrChange>
              </w:rPr>
            </w:pPr>
            <w:r w:rsidRPr="000C0210">
              <w:rPr>
                <w:rPrChange w:id="897" w:author="Author">
                  <w:rPr>
                    <w:lang w:val="de-DE"/>
                  </w:rPr>
                </w:rPrChange>
              </w:rPr>
              <w:t>William E. Padfield &amp; Erin M. Buchanan</w:t>
            </w:r>
          </w:p>
        </w:tc>
        <w:tc>
          <w:tcPr>
            <w:tcW w:w="2185" w:type="pct"/>
            <w:shd w:val="clear" w:color="auto" w:fill="F2DBDB" w:themeFill="accent2" w:themeFillTint="33"/>
          </w:tcPr>
          <w:p w14:paraId="07A95D80" w14:textId="77777777" w:rsidR="008D235F" w:rsidRPr="000C0210" w:rsidRDefault="008D235F" w:rsidP="0091309D">
            <w:pPr>
              <w:spacing w:after="0" w:line="480" w:lineRule="auto"/>
              <w:jc w:val="both"/>
              <w:rPr>
                <w:rPrChange w:id="898" w:author="Author">
                  <w:rPr>
                    <w:lang w:val="de-DE"/>
                  </w:rPr>
                </w:rPrChange>
              </w:rPr>
            </w:pPr>
          </w:p>
        </w:tc>
      </w:tr>
      <w:tr w:rsidR="00503D2A" w:rsidRPr="000C0210" w14:paraId="02F02D9B" w14:textId="77777777" w:rsidTr="00503D2A">
        <w:trPr>
          <w:trHeight w:val="576"/>
        </w:trPr>
        <w:tc>
          <w:tcPr>
            <w:tcW w:w="985" w:type="pct"/>
            <w:shd w:val="clear" w:color="auto" w:fill="F2DBDB" w:themeFill="accent2" w:themeFillTint="33"/>
          </w:tcPr>
          <w:p w14:paraId="219F2CB1" w14:textId="77777777" w:rsidR="008D235F" w:rsidRPr="000C0210" w:rsidRDefault="008D235F" w:rsidP="0091309D">
            <w:pPr>
              <w:spacing w:after="0" w:line="480" w:lineRule="auto"/>
              <w:jc w:val="both"/>
              <w:rPr>
                <w:rPrChange w:id="899" w:author="Author">
                  <w:rPr>
                    <w:lang w:val="en-US"/>
                  </w:rPr>
                </w:rPrChange>
              </w:rPr>
            </w:pPr>
            <w:r w:rsidRPr="000C0210">
              <w:rPr>
                <w:rPrChange w:id="900" w:author="Author">
                  <w:rPr>
                    <w:lang w:val="en-US"/>
                  </w:rPr>
                </w:rPrChange>
              </w:rPr>
              <w:t>Dataset source website address</w:t>
            </w:r>
          </w:p>
        </w:tc>
        <w:tc>
          <w:tcPr>
            <w:tcW w:w="1830" w:type="pct"/>
            <w:shd w:val="clear" w:color="auto" w:fill="F2DBDB" w:themeFill="accent2" w:themeFillTint="33"/>
          </w:tcPr>
          <w:p w14:paraId="6BDE7210" w14:textId="77777777" w:rsidR="008D235F" w:rsidRPr="000C0210" w:rsidRDefault="00503D2A" w:rsidP="0091309D">
            <w:pPr>
              <w:spacing w:after="0" w:line="480" w:lineRule="auto"/>
              <w:jc w:val="both"/>
              <w:rPr>
                <w:rPrChange w:id="901" w:author="Author">
                  <w:rPr>
                    <w:lang w:val="en-US"/>
                  </w:rPr>
                </w:rPrChange>
              </w:rPr>
            </w:pPr>
            <w:r w:rsidRPr="000C0210">
              <w:rPr>
                <w:rPrChange w:id="902" w:author="Author">
                  <w:rPr>
                    <w:lang w:val="en-US"/>
                  </w:rPr>
                </w:rPrChange>
              </w:rPr>
              <w:t xml:space="preserve">Taken from: </w:t>
            </w:r>
          </w:p>
          <w:p w14:paraId="5394F769" w14:textId="73EB7A67" w:rsidR="00503D2A" w:rsidRPr="000C0210" w:rsidRDefault="003D7171" w:rsidP="0091309D">
            <w:pPr>
              <w:spacing w:after="0" w:line="480" w:lineRule="auto"/>
              <w:jc w:val="both"/>
              <w:rPr>
                <w:rPrChange w:id="903" w:author="Author">
                  <w:rPr>
                    <w:lang w:val="en-US"/>
                  </w:rPr>
                </w:rPrChange>
              </w:rPr>
            </w:pPr>
            <w:r w:rsidRPr="003D7171">
              <w:fldChar w:fldCharType="begin"/>
            </w:r>
            <w:r w:rsidRPr="000C0210">
              <w:rPr>
                <w:rPrChange w:id="904" w:author="Author">
                  <w:rPr/>
                </w:rPrChange>
              </w:rPr>
              <w:instrText xml:space="preserve"> HYPERLINK "https://www.npr.org/" </w:instrText>
            </w:r>
            <w:r w:rsidRPr="000C0210">
              <w:rPr>
                <w:rPrChange w:id="905" w:author="Author">
                  <w:rPr/>
                </w:rPrChange>
              </w:rPr>
              <w:fldChar w:fldCharType="separate"/>
            </w:r>
            <w:r w:rsidR="00503D2A" w:rsidRPr="000C0210">
              <w:rPr>
                <w:rStyle w:val="Hyperlink"/>
                <w:rPrChange w:id="906" w:author="Author">
                  <w:rPr>
                    <w:rStyle w:val="Hyperlink"/>
                    <w:lang w:val="en-US"/>
                  </w:rPr>
                </w:rPrChange>
              </w:rPr>
              <w:t>https://www.npr.org/</w:t>
            </w:r>
            <w:r w:rsidRPr="000C0210">
              <w:rPr>
                <w:rStyle w:val="Hyperlink"/>
                <w:rPrChange w:id="907" w:author="Author">
                  <w:rPr>
                    <w:rStyle w:val="Hyperlink"/>
                    <w:lang w:val="en-US"/>
                  </w:rPr>
                </w:rPrChange>
              </w:rPr>
              <w:fldChar w:fldCharType="end"/>
            </w:r>
          </w:p>
          <w:p w14:paraId="542081E9" w14:textId="119563CD" w:rsidR="00503D2A" w:rsidRPr="000C0210" w:rsidRDefault="003D7171" w:rsidP="0091309D">
            <w:pPr>
              <w:spacing w:after="0" w:line="480" w:lineRule="auto"/>
              <w:jc w:val="both"/>
              <w:rPr>
                <w:rPrChange w:id="908" w:author="Author">
                  <w:rPr>
                    <w:lang w:val="en-US"/>
                  </w:rPr>
                </w:rPrChange>
              </w:rPr>
            </w:pPr>
            <w:r w:rsidRPr="003D7171">
              <w:fldChar w:fldCharType="begin"/>
            </w:r>
            <w:r w:rsidRPr="000C0210">
              <w:rPr>
                <w:rPrChange w:id="909" w:author="Author">
                  <w:rPr/>
                </w:rPrChange>
              </w:rPr>
              <w:instrText xml:space="preserve"> HYPERLINK "https://www.nytimes.com/" </w:instrText>
            </w:r>
            <w:r w:rsidRPr="000C0210">
              <w:rPr>
                <w:rPrChange w:id="910" w:author="Author">
                  <w:rPr/>
                </w:rPrChange>
              </w:rPr>
              <w:fldChar w:fldCharType="separate"/>
            </w:r>
            <w:r w:rsidR="00503D2A" w:rsidRPr="000C0210">
              <w:rPr>
                <w:rStyle w:val="Hyperlink"/>
                <w:rPrChange w:id="911" w:author="Author">
                  <w:rPr>
                    <w:rStyle w:val="Hyperlink"/>
                    <w:lang w:val="en-US"/>
                  </w:rPr>
                </w:rPrChange>
              </w:rPr>
              <w:t>https://www.nytimes.com/</w:t>
            </w:r>
            <w:r w:rsidRPr="000C0210">
              <w:rPr>
                <w:rStyle w:val="Hyperlink"/>
                <w:rPrChange w:id="912" w:author="Author">
                  <w:rPr>
                    <w:rStyle w:val="Hyperlink"/>
                    <w:lang w:val="en-US"/>
                  </w:rPr>
                </w:rPrChange>
              </w:rPr>
              <w:fldChar w:fldCharType="end"/>
            </w:r>
          </w:p>
          <w:p w14:paraId="76B750E9" w14:textId="2F0797B2" w:rsidR="00503D2A" w:rsidRPr="000C0210" w:rsidRDefault="003D7171" w:rsidP="0091309D">
            <w:pPr>
              <w:spacing w:after="0" w:line="480" w:lineRule="auto"/>
              <w:jc w:val="both"/>
              <w:rPr>
                <w:rPrChange w:id="913" w:author="Author">
                  <w:rPr>
                    <w:lang w:val="en-US"/>
                  </w:rPr>
                </w:rPrChange>
              </w:rPr>
            </w:pPr>
            <w:r w:rsidRPr="003D7171">
              <w:fldChar w:fldCharType="begin"/>
            </w:r>
            <w:r w:rsidRPr="000C0210">
              <w:rPr>
                <w:rPrChange w:id="914" w:author="Author">
                  <w:rPr/>
                </w:rPrChange>
              </w:rPr>
              <w:instrText xml:space="preserve"> HYPERLINK "http://www.foxnews.com/" </w:instrText>
            </w:r>
            <w:r w:rsidRPr="000C0210">
              <w:rPr>
                <w:rPrChange w:id="915" w:author="Author">
                  <w:rPr/>
                </w:rPrChange>
              </w:rPr>
              <w:fldChar w:fldCharType="separate"/>
            </w:r>
            <w:r w:rsidR="00503D2A" w:rsidRPr="000C0210">
              <w:rPr>
                <w:rStyle w:val="Hyperlink"/>
                <w:rPrChange w:id="916" w:author="Author">
                  <w:rPr>
                    <w:rStyle w:val="Hyperlink"/>
                    <w:lang w:val="en-US"/>
                  </w:rPr>
                </w:rPrChange>
              </w:rPr>
              <w:t>http://www.foxnews.com/</w:t>
            </w:r>
            <w:r w:rsidRPr="000C0210">
              <w:rPr>
                <w:rStyle w:val="Hyperlink"/>
                <w:rPrChange w:id="917" w:author="Author">
                  <w:rPr>
                    <w:rStyle w:val="Hyperlink"/>
                    <w:lang w:val="en-US"/>
                  </w:rPr>
                </w:rPrChange>
              </w:rPr>
              <w:fldChar w:fldCharType="end"/>
            </w:r>
          </w:p>
          <w:p w14:paraId="72825505" w14:textId="43BED2C8" w:rsidR="00503D2A" w:rsidRPr="000C0210" w:rsidRDefault="003D7171" w:rsidP="0091309D">
            <w:pPr>
              <w:spacing w:after="0" w:line="480" w:lineRule="auto"/>
              <w:jc w:val="both"/>
              <w:rPr>
                <w:rPrChange w:id="918" w:author="Author">
                  <w:rPr>
                    <w:lang w:val="en-US"/>
                  </w:rPr>
                </w:rPrChange>
              </w:rPr>
            </w:pPr>
            <w:r w:rsidRPr="003D7171">
              <w:fldChar w:fldCharType="begin"/>
            </w:r>
            <w:r w:rsidRPr="000C0210">
              <w:rPr>
                <w:rPrChange w:id="919" w:author="Author">
                  <w:rPr/>
                </w:rPrChange>
              </w:rPr>
              <w:instrText xml:space="preserve"> HYPERLINK "https://www.breitbart.com/" </w:instrText>
            </w:r>
            <w:r w:rsidRPr="000C0210">
              <w:rPr>
                <w:rPrChange w:id="920" w:author="Author">
                  <w:rPr/>
                </w:rPrChange>
              </w:rPr>
              <w:fldChar w:fldCharType="separate"/>
            </w:r>
            <w:r w:rsidR="00503D2A" w:rsidRPr="000C0210">
              <w:rPr>
                <w:rStyle w:val="Hyperlink"/>
                <w:rPrChange w:id="921" w:author="Author">
                  <w:rPr>
                    <w:rStyle w:val="Hyperlink"/>
                    <w:lang w:val="en-US"/>
                  </w:rPr>
                </w:rPrChange>
              </w:rPr>
              <w:t>https://www.breitbart.com/</w:t>
            </w:r>
            <w:r w:rsidRPr="000C0210">
              <w:rPr>
                <w:rStyle w:val="Hyperlink"/>
                <w:rPrChange w:id="922" w:author="Author">
                  <w:rPr>
                    <w:rStyle w:val="Hyperlink"/>
                    <w:lang w:val="en-US"/>
                  </w:rPr>
                </w:rPrChange>
              </w:rPr>
              <w:fldChar w:fldCharType="end"/>
            </w:r>
            <w:r w:rsidR="00503D2A" w:rsidRPr="000C0210">
              <w:rPr>
                <w:rPrChange w:id="923" w:author="Author">
                  <w:rPr>
                    <w:lang w:val="en-US"/>
                  </w:rPr>
                </w:rPrChange>
              </w:rPr>
              <w:t xml:space="preserve"> </w:t>
            </w:r>
          </w:p>
        </w:tc>
        <w:tc>
          <w:tcPr>
            <w:tcW w:w="2185" w:type="pct"/>
            <w:shd w:val="clear" w:color="auto" w:fill="F2DBDB" w:themeFill="accent2" w:themeFillTint="33"/>
          </w:tcPr>
          <w:p w14:paraId="0D048F0A" w14:textId="77777777" w:rsidR="008D235F" w:rsidRPr="000C0210" w:rsidRDefault="008D235F" w:rsidP="0091309D">
            <w:pPr>
              <w:spacing w:after="0" w:line="480" w:lineRule="auto"/>
              <w:jc w:val="both"/>
              <w:rPr>
                <w:rPrChange w:id="924" w:author="Author">
                  <w:rPr>
                    <w:lang w:val="en-US"/>
                  </w:rPr>
                </w:rPrChange>
              </w:rPr>
            </w:pPr>
          </w:p>
        </w:tc>
      </w:tr>
      <w:tr w:rsidR="00503D2A" w:rsidRPr="000C0210" w14:paraId="317F48D4" w14:textId="77777777" w:rsidTr="00503D2A">
        <w:trPr>
          <w:trHeight w:val="576"/>
        </w:trPr>
        <w:tc>
          <w:tcPr>
            <w:tcW w:w="985" w:type="pct"/>
            <w:shd w:val="clear" w:color="auto" w:fill="F2DBDB" w:themeFill="accent2" w:themeFillTint="33"/>
          </w:tcPr>
          <w:p w14:paraId="531244E9" w14:textId="77777777" w:rsidR="008D235F" w:rsidRPr="000C0210" w:rsidRDefault="008D235F" w:rsidP="0091309D">
            <w:pPr>
              <w:spacing w:after="0" w:line="480" w:lineRule="auto"/>
              <w:jc w:val="both"/>
              <w:rPr>
                <w:rPrChange w:id="925" w:author="Author">
                  <w:rPr>
                    <w:lang w:val="en-US"/>
                  </w:rPr>
                </w:rPrChange>
              </w:rPr>
            </w:pPr>
            <w:r w:rsidRPr="000C0210">
              <w:rPr>
                <w:rPrChange w:id="926" w:author="Author">
                  <w:rPr>
                    <w:lang w:val="en-US"/>
                  </w:rPr>
                </w:rPrChange>
              </w:rPr>
              <w:t>First publication date</w:t>
            </w:r>
          </w:p>
        </w:tc>
        <w:tc>
          <w:tcPr>
            <w:tcW w:w="1830" w:type="pct"/>
            <w:shd w:val="clear" w:color="auto" w:fill="F2DBDB" w:themeFill="accent2" w:themeFillTint="33"/>
          </w:tcPr>
          <w:p w14:paraId="7EEA81EC" w14:textId="447BCE89" w:rsidR="008D235F" w:rsidRPr="000C0210" w:rsidRDefault="00503D2A" w:rsidP="0091309D">
            <w:pPr>
              <w:spacing w:after="0" w:line="480" w:lineRule="auto"/>
              <w:jc w:val="both"/>
              <w:rPr>
                <w:rPrChange w:id="927" w:author="Author">
                  <w:rPr>
                    <w:lang w:val="en-US"/>
                  </w:rPr>
                </w:rPrChange>
              </w:rPr>
            </w:pPr>
            <w:r w:rsidRPr="000C0210">
              <w:rPr>
                <w:rPrChange w:id="928" w:author="Author">
                  <w:rPr>
                    <w:lang w:val="en-US"/>
                  </w:rPr>
                </w:rPrChange>
              </w:rPr>
              <w:t xml:space="preserve">This dataset is published online, and we are working on the paper associated with it. </w:t>
            </w:r>
          </w:p>
        </w:tc>
        <w:tc>
          <w:tcPr>
            <w:tcW w:w="2185" w:type="pct"/>
            <w:shd w:val="clear" w:color="auto" w:fill="F2DBDB" w:themeFill="accent2" w:themeFillTint="33"/>
          </w:tcPr>
          <w:p w14:paraId="0587456E" w14:textId="77777777" w:rsidR="008D235F" w:rsidRPr="000C0210" w:rsidRDefault="008D235F" w:rsidP="0091309D">
            <w:pPr>
              <w:spacing w:after="0" w:line="480" w:lineRule="auto"/>
              <w:jc w:val="both"/>
              <w:rPr>
                <w:rPrChange w:id="929" w:author="Author">
                  <w:rPr>
                    <w:lang w:val="en-US"/>
                  </w:rPr>
                </w:rPrChange>
              </w:rPr>
            </w:pPr>
          </w:p>
        </w:tc>
      </w:tr>
      <w:tr w:rsidR="00503D2A" w:rsidRPr="000C0210" w14:paraId="68861355" w14:textId="77777777" w:rsidTr="00503D2A">
        <w:trPr>
          <w:trHeight w:val="576"/>
        </w:trPr>
        <w:tc>
          <w:tcPr>
            <w:tcW w:w="985" w:type="pct"/>
            <w:shd w:val="clear" w:color="auto" w:fill="F2DBDB" w:themeFill="accent2" w:themeFillTint="33"/>
          </w:tcPr>
          <w:p w14:paraId="7B19CBDF" w14:textId="77777777" w:rsidR="008D235F" w:rsidRPr="000C0210" w:rsidRDefault="008D235F" w:rsidP="0091309D">
            <w:pPr>
              <w:spacing w:after="0" w:line="480" w:lineRule="auto"/>
              <w:jc w:val="both"/>
              <w:rPr>
                <w:rPrChange w:id="930" w:author="Author">
                  <w:rPr>
                    <w:lang w:val="en-US"/>
                  </w:rPr>
                </w:rPrChange>
              </w:rPr>
            </w:pPr>
            <w:r w:rsidRPr="000C0210">
              <w:rPr>
                <w:rPrChange w:id="931" w:author="Author">
                  <w:rPr>
                    <w:lang w:val="en-US"/>
                  </w:rPr>
                </w:rPrChange>
              </w:rPr>
              <w:t>Data Universe</w:t>
            </w:r>
          </w:p>
        </w:tc>
        <w:tc>
          <w:tcPr>
            <w:tcW w:w="1830" w:type="pct"/>
            <w:shd w:val="clear" w:color="auto" w:fill="F2DBDB" w:themeFill="accent2" w:themeFillTint="33"/>
          </w:tcPr>
          <w:p w14:paraId="27AF2891" w14:textId="77777777" w:rsidR="008D235F" w:rsidRPr="000C0210" w:rsidRDefault="008D235F" w:rsidP="0091309D">
            <w:pPr>
              <w:spacing w:after="0" w:line="480" w:lineRule="auto"/>
              <w:jc w:val="both"/>
              <w:rPr>
                <w:rPrChange w:id="932" w:author="Author">
                  <w:rPr>
                    <w:lang w:val="en-US"/>
                  </w:rPr>
                </w:rPrChange>
              </w:rPr>
            </w:pPr>
          </w:p>
        </w:tc>
        <w:tc>
          <w:tcPr>
            <w:tcW w:w="2185" w:type="pct"/>
            <w:shd w:val="clear" w:color="auto" w:fill="F2DBDB" w:themeFill="accent2" w:themeFillTint="33"/>
          </w:tcPr>
          <w:p w14:paraId="05B41494" w14:textId="77777777" w:rsidR="008D235F" w:rsidRPr="000C0210" w:rsidRDefault="008D235F" w:rsidP="0091309D">
            <w:pPr>
              <w:spacing w:after="0" w:line="480" w:lineRule="auto"/>
              <w:jc w:val="both"/>
              <w:rPr>
                <w:rPrChange w:id="933" w:author="Author">
                  <w:rPr>
                    <w:lang w:val="en-US"/>
                  </w:rPr>
                </w:rPrChange>
              </w:rPr>
            </w:pPr>
          </w:p>
        </w:tc>
      </w:tr>
      <w:tr w:rsidR="00503D2A" w:rsidRPr="000C0210" w14:paraId="7821346A" w14:textId="77777777" w:rsidTr="00503D2A">
        <w:trPr>
          <w:trHeight w:val="576"/>
        </w:trPr>
        <w:tc>
          <w:tcPr>
            <w:tcW w:w="985" w:type="pct"/>
            <w:shd w:val="clear" w:color="auto" w:fill="F2DBDB" w:themeFill="accent2" w:themeFillTint="33"/>
          </w:tcPr>
          <w:p w14:paraId="7AA08C1A" w14:textId="77777777" w:rsidR="008D235F" w:rsidRPr="000C0210" w:rsidRDefault="008D235F" w:rsidP="0091309D">
            <w:pPr>
              <w:spacing w:after="0" w:line="480" w:lineRule="auto"/>
              <w:jc w:val="both"/>
              <w:rPr>
                <w:rPrChange w:id="934" w:author="Author">
                  <w:rPr>
                    <w:lang w:val="en-US"/>
                  </w:rPr>
                </w:rPrChange>
              </w:rPr>
            </w:pPr>
            <w:r w:rsidRPr="000C0210">
              <w:rPr>
                <w:rPrChange w:id="935" w:author="Author">
                  <w:rPr>
                    <w:lang w:val="en-US"/>
                  </w:rPr>
                </w:rPrChange>
              </w:rPr>
              <w:t>Funding sources/suppliers</w:t>
            </w:r>
          </w:p>
        </w:tc>
        <w:tc>
          <w:tcPr>
            <w:tcW w:w="1830" w:type="pct"/>
            <w:shd w:val="clear" w:color="auto" w:fill="F2DBDB" w:themeFill="accent2" w:themeFillTint="33"/>
          </w:tcPr>
          <w:p w14:paraId="7C2BB4AF" w14:textId="29C3008E" w:rsidR="008D235F" w:rsidRPr="000C0210" w:rsidRDefault="00503D2A" w:rsidP="0091309D">
            <w:pPr>
              <w:spacing w:after="0" w:line="480" w:lineRule="auto"/>
              <w:jc w:val="both"/>
              <w:rPr>
                <w:rPrChange w:id="936" w:author="Author">
                  <w:rPr>
                    <w:lang w:val="en-US"/>
                  </w:rPr>
                </w:rPrChange>
              </w:rPr>
            </w:pPr>
            <w:r w:rsidRPr="000C0210">
              <w:rPr>
                <w:rPrChange w:id="937" w:author="Author">
                  <w:rPr>
                    <w:lang w:val="en-US"/>
                  </w:rPr>
                </w:rPrChange>
              </w:rPr>
              <w:t>NA</w:t>
            </w:r>
          </w:p>
          <w:p w14:paraId="33BF8580" w14:textId="77777777" w:rsidR="008D235F" w:rsidRPr="000C0210" w:rsidRDefault="008D235F" w:rsidP="0091309D">
            <w:pPr>
              <w:spacing w:after="0" w:line="480" w:lineRule="auto"/>
              <w:jc w:val="both"/>
              <w:rPr>
                <w:rPrChange w:id="938" w:author="Author">
                  <w:rPr>
                    <w:lang w:val="en-US"/>
                  </w:rPr>
                </w:rPrChange>
              </w:rPr>
            </w:pPr>
          </w:p>
        </w:tc>
        <w:tc>
          <w:tcPr>
            <w:tcW w:w="2185" w:type="pct"/>
            <w:shd w:val="clear" w:color="auto" w:fill="F2DBDB" w:themeFill="accent2" w:themeFillTint="33"/>
          </w:tcPr>
          <w:p w14:paraId="557156F1" w14:textId="77777777" w:rsidR="008D235F" w:rsidRPr="000C0210" w:rsidRDefault="008D235F" w:rsidP="0091309D">
            <w:pPr>
              <w:spacing w:after="0" w:line="480" w:lineRule="auto"/>
              <w:jc w:val="both"/>
              <w:rPr>
                <w:rPrChange w:id="939" w:author="Author">
                  <w:rPr>
                    <w:lang w:val="en-US"/>
                  </w:rPr>
                </w:rPrChange>
              </w:rPr>
            </w:pPr>
          </w:p>
        </w:tc>
      </w:tr>
      <w:tr w:rsidR="00503D2A" w:rsidRPr="000C0210" w14:paraId="66879B6E" w14:textId="77777777" w:rsidTr="00503D2A">
        <w:trPr>
          <w:trHeight w:val="576"/>
        </w:trPr>
        <w:tc>
          <w:tcPr>
            <w:tcW w:w="985" w:type="pct"/>
            <w:shd w:val="clear" w:color="auto" w:fill="F2DBDB" w:themeFill="accent2" w:themeFillTint="33"/>
          </w:tcPr>
          <w:p w14:paraId="2CE4B0AF" w14:textId="77777777" w:rsidR="008D235F" w:rsidRPr="000C0210" w:rsidRDefault="008D235F" w:rsidP="0091309D">
            <w:pPr>
              <w:spacing w:after="0" w:line="480" w:lineRule="auto"/>
              <w:jc w:val="both"/>
              <w:rPr>
                <w:rPrChange w:id="940" w:author="Author">
                  <w:rPr>
                    <w:lang w:val="en-US"/>
                  </w:rPr>
                </w:rPrChange>
              </w:rPr>
            </w:pPr>
            <w:r w:rsidRPr="000C0210">
              <w:rPr>
                <w:rPrChange w:id="941" w:author="Author">
                  <w:rPr>
                    <w:lang w:val="en-US"/>
                  </w:rPr>
                </w:rPrChange>
              </w:rPr>
              <w:t>Sample/sampling procedures</w:t>
            </w:r>
          </w:p>
        </w:tc>
        <w:tc>
          <w:tcPr>
            <w:tcW w:w="1830" w:type="pct"/>
            <w:shd w:val="clear" w:color="auto" w:fill="F2DBDB" w:themeFill="accent2" w:themeFillTint="33"/>
          </w:tcPr>
          <w:p w14:paraId="5C5AEBE2" w14:textId="7A7CC6C3" w:rsidR="008D235F" w:rsidRPr="000C0210" w:rsidRDefault="00503D2A" w:rsidP="0091309D">
            <w:pPr>
              <w:spacing w:after="0" w:line="480" w:lineRule="auto"/>
              <w:jc w:val="both"/>
              <w:rPr>
                <w:rPrChange w:id="942" w:author="Author">
                  <w:rPr>
                    <w:lang w:val="en-US"/>
                  </w:rPr>
                </w:rPrChange>
              </w:rPr>
            </w:pPr>
            <w:r w:rsidRPr="000C0210">
              <w:rPr>
                <w:rPrChange w:id="943" w:author="Author">
                  <w:rPr>
                    <w:lang w:val="en-US"/>
                  </w:rPr>
                </w:rPrChange>
              </w:rPr>
              <w:t xml:space="preserve">We used web scraping to collect the data. </w:t>
            </w:r>
          </w:p>
        </w:tc>
        <w:tc>
          <w:tcPr>
            <w:tcW w:w="2185" w:type="pct"/>
            <w:shd w:val="clear" w:color="auto" w:fill="F2DBDB" w:themeFill="accent2" w:themeFillTint="33"/>
          </w:tcPr>
          <w:p w14:paraId="271833CA" w14:textId="77777777" w:rsidR="008D235F" w:rsidRPr="000C0210" w:rsidRDefault="008D235F" w:rsidP="0091309D">
            <w:pPr>
              <w:spacing w:after="0" w:line="480" w:lineRule="auto"/>
              <w:jc w:val="both"/>
              <w:rPr>
                <w:rPrChange w:id="944" w:author="Author">
                  <w:rPr>
                    <w:lang w:val="en-US"/>
                  </w:rPr>
                </w:rPrChange>
              </w:rPr>
            </w:pPr>
          </w:p>
        </w:tc>
      </w:tr>
      <w:tr w:rsidR="00503D2A" w:rsidRPr="000C0210" w14:paraId="6A1DACF7" w14:textId="77777777" w:rsidTr="00503D2A">
        <w:trPr>
          <w:trHeight w:val="576"/>
        </w:trPr>
        <w:tc>
          <w:tcPr>
            <w:tcW w:w="985" w:type="pct"/>
            <w:shd w:val="clear" w:color="auto" w:fill="F2DBDB" w:themeFill="accent2" w:themeFillTint="33"/>
          </w:tcPr>
          <w:p w14:paraId="7B62BD00" w14:textId="77777777" w:rsidR="008D235F" w:rsidRPr="000C0210" w:rsidRDefault="008D235F" w:rsidP="0091309D">
            <w:pPr>
              <w:spacing w:after="0" w:line="480" w:lineRule="auto"/>
              <w:jc w:val="both"/>
              <w:rPr>
                <w:rPrChange w:id="945" w:author="Author">
                  <w:rPr>
                    <w:lang w:val="en-US"/>
                  </w:rPr>
                </w:rPrChange>
              </w:rPr>
            </w:pPr>
            <w:r w:rsidRPr="000C0210">
              <w:rPr>
                <w:rPrChange w:id="946" w:author="Author">
                  <w:rPr>
                    <w:lang w:val="en-US"/>
                  </w:rPr>
                </w:rPrChange>
              </w:rPr>
              <w:t>Weighting</w:t>
            </w:r>
          </w:p>
        </w:tc>
        <w:tc>
          <w:tcPr>
            <w:tcW w:w="1830" w:type="pct"/>
            <w:shd w:val="clear" w:color="auto" w:fill="F2DBDB" w:themeFill="accent2" w:themeFillTint="33"/>
          </w:tcPr>
          <w:p w14:paraId="15F99460" w14:textId="3714A4AE" w:rsidR="008D235F" w:rsidRPr="000C0210" w:rsidRDefault="00503D2A" w:rsidP="0091309D">
            <w:pPr>
              <w:spacing w:after="0" w:line="480" w:lineRule="auto"/>
              <w:jc w:val="both"/>
              <w:rPr>
                <w:rPrChange w:id="947" w:author="Author">
                  <w:rPr>
                    <w:lang w:val="en-US"/>
                  </w:rPr>
                </w:rPrChange>
              </w:rPr>
            </w:pPr>
            <w:r w:rsidRPr="000C0210">
              <w:rPr>
                <w:rPrChange w:id="948" w:author="Author">
                  <w:rPr>
                    <w:lang w:val="en-US"/>
                  </w:rPr>
                </w:rPrChange>
              </w:rPr>
              <w:t>NA</w:t>
            </w:r>
          </w:p>
        </w:tc>
        <w:tc>
          <w:tcPr>
            <w:tcW w:w="2185" w:type="pct"/>
            <w:shd w:val="clear" w:color="auto" w:fill="F2DBDB" w:themeFill="accent2" w:themeFillTint="33"/>
          </w:tcPr>
          <w:p w14:paraId="22BDE598" w14:textId="77777777" w:rsidR="008D235F" w:rsidRPr="000C0210" w:rsidRDefault="008D235F" w:rsidP="0091309D">
            <w:pPr>
              <w:spacing w:after="0" w:line="480" w:lineRule="auto"/>
              <w:jc w:val="both"/>
              <w:rPr>
                <w:rPrChange w:id="949" w:author="Author">
                  <w:rPr>
                    <w:lang w:val="en-US"/>
                  </w:rPr>
                </w:rPrChange>
              </w:rPr>
            </w:pPr>
          </w:p>
        </w:tc>
      </w:tr>
      <w:tr w:rsidR="00503D2A" w:rsidRPr="000C0210" w14:paraId="2290665E" w14:textId="77777777" w:rsidTr="00503D2A">
        <w:trPr>
          <w:trHeight w:val="576"/>
        </w:trPr>
        <w:tc>
          <w:tcPr>
            <w:tcW w:w="985" w:type="pct"/>
            <w:shd w:val="clear" w:color="auto" w:fill="F2DBDB" w:themeFill="accent2" w:themeFillTint="33"/>
          </w:tcPr>
          <w:p w14:paraId="0F817B24" w14:textId="77777777" w:rsidR="008D235F" w:rsidRPr="000C0210" w:rsidRDefault="008D235F" w:rsidP="0091309D">
            <w:pPr>
              <w:spacing w:after="0" w:line="480" w:lineRule="auto"/>
              <w:jc w:val="both"/>
              <w:rPr>
                <w:rPrChange w:id="950" w:author="Author">
                  <w:rPr>
                    <w:lang w:val="en-US"/>
                  </w:rPr>
                </w:rPrChange>
              </w:rPr>
            </w:pPr>
            <w:r w:rsidRPr="000C0210">
              <w:rPr>
                <w:rPrChange w:id="951" w:author="Author">
                  <w:rPr>
                    <w:lang w:val="en-US"/>
                  </w:rPr>
                </w:rPrChange>
              </w:rPr>
              <w:t xml:space="preserve">Data collection </w:t>
            </w:r>
            <w:r w:rsidRPr="000C0210">
              <w:rPr>
                <w:rPrChange w:id="952" w:author="Author">
                  <w:rPr>
                    <w:lang w:val="en-US"/>
                  </w:rPr>
                </w:rPrChange>
              </w:rPr>
              <w:lastRenderedPageBreak/>
              <w:t>dates</w:t>
            </w:r>
          </w:p>
        </w:tc>
        <w:tc>
          <w:tcPr>
            <w:tcW w:w="1830" w:type="pct"/>
            <w:shd w:val="clear" w:color="auto" w:fill="F2DBDB" w:themeFill="accent2" w:themeFillTint="33"/>
          </w:tcPr>
          <w:p w14:paraId="755DCDC5" w14:textId="1751F364" w:rsidR="00503D2A" w:rsidRPr="000C0210" w:rsidRDefault="00503D2A" w:rsidP="0091309D">
            <w:pPr>
              <w:spacing w:after="0" w:line="480" w:lineRule="auto"/>
              <w:jc w:val="both"/>
              <w:rPr>
                <w:rPrChange w:id="953" w:author="Author">
                  <w:rPr>
                    <w:lang w:val="en-US"/>
                  </w:rPr>
                </w:rPrChange>
              </w:rPr>
            </w:pPr>
            <w:r w:rsidRPr="000C0210">
              <w:rPr>
                <w:rPrChange w:id="954" w:author="Author">
                  <w:rPr>
                    <w:lang w:val="en-US"/>
                  </w:rPr>
                </w:rPrChange>
              </w:rPr>
              <w:lastRenderedPageBreak/>
              <w:t>February 2018 to May 2018</w:t>
            </w:r>
          </w:p>
        </w:tc>
        <w:tc>
          <w:tcPr>
            <w:tcW w:w="2185" w:type="pct"/>
            <w:shd w:val="clear" w:color="auto" w:fill="F2DBDB" w:themeFill="accent2" w:themeFillTint="33"/>
          </w:tcPr>
          <w:p w14:paraId="2AABF986" w14:textId="77777777" w:rsidR="008D235F" w:rsidRPr="000C0210" w:rsidRDefault="008D235F" w:rsidP="0091309D">
            <w:pPr>
              <w:spacing w:after="0" w:line="480" w:lineRule="auto"/>
              <w:jc w:val="both"/>
              <w:rPr>
                <w:rPrChange w:id="955" w:author="Author">
                  <w:rPr>
                    <w:lang w:val="en-US"/>
                  </w:rPr>
                </w:rPrChange>
              </w:rPr>
            </w:pPr>
          </w:p>
        </w:tc>
      </w:tr>
      <w:tr w:rsidR="00503D2A" w:rsidRPr="000C0210" w14:paraId="1740094E" w14:textId="77777777" w:rsidTr="00503D2A">
        <w:trPr>
          <w:trHeight w:val="576"/>
        </w:trPr>
        <w:tc>
          <w:tcPr>
            <w:tcW w:w="985" w:type="pct"/>
            <w:shd w:val="clear" w:color="auto" w:fill="F2DBDB" w:themeFill="accent2" w:themeFillTint="33"/>
          </w:tcPr>
          <w:p w14:paraId="18B3F214" w14:textId="77777777" w:rsidR="008D235F" w:rsidRPr="000C0210" w:rsidRDefault="008D235F" w:rsidP="0091309D">
            <w:pPr>
              <w:spacing w:after="0" w:line="480" w:lineRule="auto"/>
              <w:jc w:val="both"/>
              <w:rPr>
                <w:rPrChange w:id="956" w:author="Author">
                  <w:rPr>
                    <w:lang w:val="en-US"/>
                  </w:rPr>
                </w:rPrChange>
              </w:rPr>
            </w:pPr>
            <w:r w:rsidRPr="000C0210">
              <w:rPr>
                <w:rPrChange w:id="957" w:author="Author">
                  <w:rPr>
                    <w:lang w:val="en-US"/>
                  </w:rPr>
                </w:rPrChange>
              </w:rPr>
              <w:lastRenderedPageBreak/>
              <w:t>Time frame of analysis</w:t>
            </w:r>
          </w:p>
        </w:tc>
        <w:tc>
          <w:tcPr>
            <w:tcW w:w="1830" w:type="pct"/>
            <w:shd w:val="clear" w:color="auto" w:fill="F2DBDB" w:themeFill="accent2" w:themeFillTint="33"/>
          </w:tcPr>
          <w:p w14:paraId="4A5A9925" w14:textId="26BE3423" w:rsidR="008D235F" w:rsidRPr="000C0210" w:rsidRDefault="00503D2A" w:rsidP="0091309D">
            <w:pPr>
              <w:spacing w:after="0" w:line="480" w:lineRule="auto"/>
              <w:jc w:val="both"/>
              <w:rPr>
                <w:rPrChange w:id="958" w:author="Author">
                  <w:rPr>
                    <w:lang w:val="en-US"/>
                  </w:rPr>
                </w:rPrChange>
              </w:rPr>
            </w:pPr>
            <w:r w:rsidRPr="000C0210">
              <w:rPr>
                <w:rPrChange w:id="959" w:author="Author">
                  <w:rPr>
                    <w:lang w:val="en-US"/>
                  </w:rPr>
                </w:rPrChange>
              </w:rPr>
              <w:t>May 2018 to current</w:t>
            </w:r>
          </w:p>
        </w:tc>
        <w:tc>
          <w:tcPr>
            <w:tcW w:w="2185" w:type="pct"/>
            <w:shd w:val="clear" w:color="auto" w:fill="F2DBDB" w:themeFill="accent2" w:themeFillTint="33"/>
          </w:tcPr>
          <w:p w14:paraId="10B1FCE8" w14:textId="77777777" w:rsidR="008D235F" w:rsidRPr="000C0210" w:rsidRDefault="008D235F" w:rsidP="0091309D">
            <w:pPr>
              <w:spacing w:after="0" w:line="480" w:lineRule="auto"/>
              <w:jc w:val="both"/>
              <w:rPr>
                <w:rPrChange w:id="960" w:author="Author">
                  <w:rPr>
                    <w:lang w:val="en-US"/>
                  </w:rPr>
                </w:rPrChange>
              </w:rPr>
            </w:pPr>
          </w:p>
        </w:tc>
      </w:tr>
      <w:tr w:rsidR="00503D2A" w:rsidRPr="000C0210" w14:paraId="50D8AF63" w14:textId="77777777" w:rsidTr="00503D2A">
        <w:trPr>
          <w:trHeight w:val="576"/>
        </w:trPr>
        <w:tc>
          <w:tcPr>
            <w:tcW w:w="985" w:type="pct"/>
            <w:shd w:val="clear" w:color="auto" w:fill="F2DBDB" w:themeFill="accent2" w:themeFillTint="33"/>
          </w:tcPr>
          <w:p w14:paraId="0EB1B195" w14:textId="77777777" w:rsidR="008D235F" w:rsidRPr="000C0210" w:rsidRDefault="008D235F" w:rsidP="0091309D">
            <w:pPr>
              <w:spacing w:after="0" w:line="480" w:lineRule="auto"/>
              <w:jc w:val="both"/>
              <w:rPr>
                <w:rPrChange w:id="961" w:author="Author">
                  <w:rPr>
                    <w:lang w:val="en-US"/>
                  </w:rPr>
                </w:rPrChange>
              </w:rPr>
            </w:pPr>
            <w:r w:rsidRPr="000C0210">
              <w:rPr>
                <w:rPrChange w:id="962" w:author="Author">
                  <w:rPr>
                    <w:lang w:val="en-US"/>
                  </w:rPr>
                </w:rPrChange>
              </w:rPr>
              <w:t>Unit of analysis</w:t>
            </w:r>
          </w:p>
        </w:tc>
        <w:tc>
          <w:tcPr>
            <w:tcW w:w="1830" w:type="pct"/>
            <w:shd w:val="clear" w:color="auto" w:fill="F2DBDB" w:themeFill="accent2" w:themeFillTint="33"/>
          </w:tcPr>
          <w:p w14:paraId="51F6561A" w14:textId="4683BC41" w:rsidR="008D235F" w:rsidRPr="000C0210" w:rsidRDefault="00503D2A" w:rsidP="0091309D">
            <w:pPr>
              <w:spacing w:after="0" w:line="480" w:lineRule="auto"/>
              <w:jc w:val="both"/>
              <w:rPr>
                <w:rPrChange w:id="963" w:author="Author">
                  <w:rPr>
                    <w:lang w:val="en-US"/>
                  </w:rPr>
                </w:rPrChange>
              </w:rPr>
            </w:pPr>
            <w:r w:rsidRPr="000C0210">
              <w:rPr>
                <w:rPrChange w:id="964" w:author="Author">
                  <w:rPr>
                    <w:lang w:val="en-US"/>
                  </w:rPr>
                </w:rPrChange>
              </w:rPr>
              <w:t>Word frequency analysis</w:t>
            </w:r>
          </w:p>
        </w:tc>
        <w:tc>
          <w:tcPr>
            <w:tcW w:w="2185" w:type="pct"/>
            <w:shd w:val="clear" w:color="auto" w:fill="F2DBDB" w:themeFill="accent2" w:themeFillTint="33"/>
          </w:tcPr>
          <w:p w14:paraId="72520D64" w14:textId="77777777" w:rsidR="008D235F" w:rsidRPr="000C0210" w:rsidRDefault="008D235F" w:rsidP="0091309D">
            <w:pPr>
              <w:spacing w:after="0" w:line="480" w:lineRule="auto"/>
              <w:jc w:val="both"/>
              <w:rPr>
                <w:rPrChange w:id="965" w:author="Author">
                  <w:rPr>
                    <w:lang w:val="en-US"/>
                  </w:rPr>
                </w:rPrChange>
              </w:rPr>
            </w:pPr>
          </w:p>
        </w:tc>
      </w:tr>
      <w:tr w:rsidR="00503D2A" w:rsidRPr="000C0210" w14:paraId="6B118EAC" w14:textId="77777777" w:rsidTr="00503D2A">
        <w:trPr>
          <w:trHeight w:val="576"/>
        </w:trPr>
        <w:tc>
          <w:tcPr>
            <w:tcW w:w="985" w:type="pct"/>
            <w:shd w:val="clear" w:color="auto" w:fill="F2DBDB" w:themeFill="accent2" w:themeFillTint="33"/>
          </w:tcPr>
          <w:p w14:paraId="23CD3EC3" w14:textId="77777777" w:rsidR="008D235F" w:rsidRPr="000C0210" w:rsidRDefault="008D235F" w:rsidP="0091309D">
            <w:pPr>
              <w:spacing w:after="0" w:line="480" w:lineRule="auto"/>
              <w:jc w:val="both"/>
              <w:rPr>
                <w:rPrChange w:id="966" w:author="Author">
                  <w:rPr>
                    <w:lang w:val="en-US"/>
                  </w:rPr>
                </w:rPrChange>
              </w:rPr>
            </w:pPr>
            <w:r w:rsidRPr="000C0210">
              <w:rPr>
                <w:rPrChange w:id="967" w:author="Author">
                  <w:rPr>
                    <w:lang w:val="en-US"/>
                  </w:rPr>
                </w:rPrChange>
              </w:rPr>
              <w:t>Location covered by data</w:t>
            </w:r>
          </w:p>
        </w:tc>
        <w:tc>
          <w:tcPr>
            <w:tcW w:w="1830" w:type="pct"/>
            <w:shd w:val="clear" w:color="auto" w:fill="F2DBDB" w:themeFill="accent2" w:themeFillTint="33"/>
          </w:tcPr>
          <w:p w14:paraId="13ED717F" w14:textId="534A0E00" w:rsidR="008D235F" w:rsidRPr="000C0210" w:rsidRDefault="00503D2A" w:rsidP="0091309D">
            <w:pPr>
              <w:spacing w:after="0" w:line="480" w:lineRule="auto"/>
              <w:jc w:val="both"/>
              <w:rPr>
                <w:rPrChange w:id="968" w:author="Author">
                  <w:rPr>
                    <w:lang w:val="en-US"/>
                  </w:rPr>
                </w:rPrChange>
              </w:rPr>
            </w:pPr>
            <w:r w:rsidRPr="000C0210">
              <w:rPr>
                <w:rPrChange w:id="969" w:author="Author">
                  <w:rPr>
                    <w:lang w:val="en-US"/>
                  </w:rPr>
                </w:rPrChange>
              </w:rPr>
              <w:t>U.S.A.</w:t>
            </w:r>
          </w:p>
        </w:tc>
        <w:tc>
          <w:tcPr>
            <w:tcW w:w="2185" w:type="pct"/>
            <w:shd w:val="clear" w:color="auto" w:fill="F2DBDB" w:themeFill="accent2" w:themeFillTint="33"/>
          </w:tcPr>
          <w:p w14:paraId="1727C086" w14:textId="77777777" w:rsidR="008D235F" w:rsidRPr="000C0210" w:rsidRDefault="008D235F" w:rsidP="0091309D">
            <w:pPr>
              <w:spacing w:after="0" w:line="480" w:lineRule="auto"/>
              <w:jc w:val="both"/>
              <w:rPr>
                <w:rPrChange w:id="970" w:author="Author">
                  <w:rPr>
                    <w:lang w:val="en-US"/>
                  </w:rPr>
                </w:rPrChange>
              </w:rPr>
            </w:pPr>
          </w:p>
        </w:tc>
      </w:tr>
      <w:tr w:rsidR="00503D2A" w:rsidRPr="000C0210" w14:paraId="1F5C2A5A" w14:textId="77777777" w:rsidTr="00503D2A">
        <w:trPr>
          <w:trHeight w:val="576"/>
        </w:trPr>
        <w:tc>
          <w:tcPr>
            <w:tcW w:w="985" w:type="pct"/>
            <w:shd w:val="clear" w:color="auto" w:fill="F2DBDB" w:themeFill="accent2" w:themeFillTint="33"/>
          </w:tcPr>
          <w:p w14:paraId="1B9B4CF4" w14:textId="77777777" w:rsidR="008D235F" w:rsidRPr="000C0210" w:rsidRDefault="008D235F" w:rsidP="0091309D">
            <w:pPr>
              <w:spacing w:after="0" w:line="480" w:lineRule="auto"/>
              <w:jc w:val="both"/>
              <w:rPr>
                <w:rPrChange w:id="971" w:author="Author">
                  <w:rPr>
                    <w:lang w:val="en-US"/>
                  </w:rPr>
                </w:rPrChange>
              </w:rPr>
            </w:pPr>
            <w:r w:rsidRPr="000C0210">
              <w:rPr>
                <w:rPrChange w:id="972" w:author="Author">
                  <w:rPr>
                    <w:lang w:val="en-US"/>
                  </w:rPr>
                </w:rPrChange>
              </w:rPr>
              <w:t>Other sources</w:t>
            </w:r>
          </w:p>
        </w:tc>
        <w:tc>
          <w:tcPr>
            <w:tcW w:w="1830" w:type="pct"/>
            <w:shd w:val="clear" w:color="auto" w:fill="F2DBDB" w:themeFill="accent2" w:themeFillTint="33"/>
          </w:tcPr>
          <w:p w14:paraId="2FE3F8D8" w14:textId="0A2DCBFE" w:rsidR="008D235F" w:rsidRPr="000C0210" w:rsidRDefault="00503D2A" w:rsidP="0091309D">
            <w:pPr>
              <w:spacing w:after="0" w:line="480" w:lineRule="auto"/>
              <w:jc w:val="both"/>
              <w:rPr>
                <w:rPrChange w:id="973" w:author="Author">
                  <w:rPr>
                    <w:lang w:val="en-US"/>
                  </w:rPr>
                </w:rPrChange>
              </w:rPr>
            </w:pPr>
            <w:r w:rsidRPr="000C0210">
              <w:rPr>
                <w:rPrChange w:id="974" w:author="Author">
                  <w:rPr>
                    <w:lang w:val="en-US"/>
                  </w:rPr>
                </w:rPrChange>
              </w:rPr>
              <w:t>NA</w:t>
            </w:r>
          </w:p>
        </w:tc>
        <w:tc>
          <w:tcPr>
            <w:tcW w:w="2185" w:type="pct"/>
            <w:shd w:val="clear" w:color="auto" w:fill="F2DBDB" w:themeFill="accent2" w:themeFillTint="33"/>
          </w:tcPr>
          <w:p w14:paraId="57CE45E4" w14:textId="77777777" w:rsidR="008D235F" w:rsidRPr="000C0210" w:rsidRDefault="008D235F" w:rsidP="0091309D">
            <w:pPr>
              <w:spacing w:after="0" w:line="480" w:lineRule="auto"/>
              <w:jc w:val="both"/>
              <w:rPr>
                <w:rPrChange w:id="975" w:author="Author">
                  <w:rPr>
                    <w:lang w:val="en-US"/>
                  </w:rPr>
                </w:rPrChange>
              </w:rPr>
            </w:pPr>
          </w:p>
        </w:tc>
      </w:tr>
      <w:tr w:rsidR="00503D2A" w:rsidRPr="000C0210" w14:paraId="7F81FE24" w14:textId="77777777" w:rsidTr="00503D2A">
        <w:trPr>
          <w:trHeight w:val="576"/>
        </w:trPr>
        <w:tc>
          <w:tcPr>
            <w:tcW w:w="985" w:type="pct"/>
            <w:shd w:val="clear" w:color="auto" w:fill="F2DBDB" w:themeFill="accent2" w:themeFillTint="33"/>
          </w:tcPr>
          <w:p w14:paraId="2DD16F1A" w14:textId="77777777" w:rsidR="008D235F" w:rsidRPr="000C0210" w:rsidRDefault="008D235F" w:rsidP="0091309D">
            <w:pPr>
              <w:spacing w:after="0" w:line="480" w:lineRule="auto"/>
              <w:jc w:val="both"/>
              <w:rPr>
                <w:rPrChange w:id="976" w:author="Author">
                  <w:rPr>
                    <w:lang w:val="en-US"/>
                  </w:rPr>
                </w:rPrChange>
              </w:rPr>
            </w:pPr>
            <w:r w:rsidRPr="000C0210">
              <w:rPr>
                <w:rPrChange w:id="977" w:author="Author">
                  <w:rPr>
                    <w:lang w:val="en-US"/>
                  </w:rPr>
                </w:rPrChange>
              </w:rPr>
              <w:t>Links to SRM content</w:t>
            </w:r>
          </w:p>
        </w:tc>
        <w:tc>
          <w:tcPr>
            <w:tcW w:w="1830" w:type="pct"/>
            <w:shd w:val="clear" w:color="auto" w:fill="F2DBDB" w:themeFill="accent2" w:themeFillTint="33"/>
          </w:tcPr>
          <w:p w14:paraId="569FF8F5" w14:textId="77777777" w:rsidR="008D235F" w:rsidRPr="000C0210" w:rsidRDefault="008D235F" w:rsidP="0091309D">
            <w:pPr>
              <w:spacing w:after="0" w:line="480" w:lineRule="auto"/>
              <w:jc w:val="both"/>
              <w:rPr>
                <w:rPrChange w:id="978" w:author="Author">
                  <w:rPr>
                    <w:lang w:val="en-US"/>
                  </w:rPr>
                </w:rPrChange>
              </w:rPr>
            </w:pPr>
          </w:p>
        </w:tc>
        <w:tc>
          <w:tcPr>
            <w:tcW w:w="2185" w:type="pct"/>
            <w:shd w:val="clear" w:color="auto" w:fill="F2DBDB" w:themeFill="accent2" w:themeFillTint="33"/>
          </w:tcPr>
          <w:p w14:paraId="521EB7E7" w14:textId="77777777" w:rsidR="008D235F" w:rsidRPr="000C0210" w:rsidRDefault="008D235F" w:rsidP="0091309D">
            <w:pPr>
              <w:spacing w:after="0" w:line="480" w:lineRule="auto"/>
              <w:jc w:val="both"/>
              <w:rPr>
                <w:rPrChange w:id="979" w:author="Author">
                  <w:rPr>
                    <w:lang w:val="en-US"/>
                  </w:rPr>
                </w:rPrChange>
              </w:rPr>
            </w:pPr>
            <w:r w:rsidRPr="000C0210">
              <w:rPr>
                <w:rPrChange w:id="980" w:author="Author">
                  <w:rPr>
                    <w:lang w:val="en-US"/>
                  </w:rPr>
                </w:rPrChange>
              </w:rPr>
              <w:t xml:space="preserve"> </w:t>
            </w:r>
          </w:p>
        </w:tc>
      </w:tr>
      <w:tr w:rsidR="00503D2A" w:rsidRPr="000C0210" w14:paraId="376440F3" w14:textId="77777777" w:rsidTr="00503D2A">
        <w:trPr>
          <w:trHeight w:val="576"/>
        </w:trPr>
        <w:tc>
          <w:tcPr>
            <w:tcW w:w="985" w:type="pct"/>
            <w:shd w:val="clear" w:color="auto" w:fill="F2DBDB" w:themeFill="accent2" w:themeFillTint="33"/>
          </w:tcPr>
          <w:p w14:paraId="38FFBA7E" w14:textId="77777777" w:rsidR="008D235F" w:rsidRPr="000C0210" w:rsidRDefault="008D235F" w:rsidP="0091309D">
            <w:pPr>
              <w:spacing w:after="0" w:line="480" w:lineRule="auto"/>
              <w:jc w:val="both"/>
              <w:rPr>
                <w:rPrChange w:id="981" w:author="Author">
                  <w:rPr>
                    <w:lang w:val="en-US"/>
                  </w:rPr>
                </w:rPrChange>
              </w:rPr>
            </w:pPr>
            <w:r w:rsidRPr="000C0210">
              <w:rPr>
                <w:rPrChange w:id="982" w:author="Author">
                  <w:rPr>
                    <w:lang w:val="en-US"/>
                  </w:rPr>
                </w:rPrChange>
              </w:rPr>
              <w:t>List of variables</w:t>
            </w:r>
          </w:p>
        </w:tc>
        <w:tc>
          <w:tcPr>
            <w:tcW w:w="1830" w:type="pct"/>
            <w:shd w:val="clear" w:color="auto" w:fill="F2DBDB" w:themeFill="accent2" w:themeFillTint="33"/>
          </w:tcPr>
          <w:p w14:paraId="45A240BA" w14:textId="660A31C0" w:rsidR="008D235F" w:rsidRPr="000C0210" w:rsidRDefault="00503D2A" w:rsidP="0091309D">
            <w:pPr>
              <w:spacing w:after="0" w:line="480" w:lineRule="auto"/>
              <w:jc w:val="both"/>
              <w:rPr>
                <w:rPrChange w:id="983" w:author="Author">
                  <w:rPr>
                    <w:lang w:val="en-US"/>
                  </w:rPr>
                </w:rPrChange>
              </w:rPr>
            </w:pPr>
            <w:r w:rsidRPr="000C0210">
              <w:rPr>
                <w:rPrChange w:id="984" w:author="Author">
                  <w:rPr>
                    <w:lang w:val="en-US"/>
                  </w:rPr>
                </w:rPrChange>
              </w:rPr>
              <w:t>Source, URL, Text, Processed Text, Word Count, Moral Foundations Percentages</w:t>
            </w:r>
          </w:p>
        </w:tc>
        <w:tc>
          <w:tcPr>
            <w:tcW w:w="2185" w:type="pct"/>
            <w:shd w:val="clear" w:color="auto" w:fill="F2DBDB" w:themeFill="accent2" w:themeFillTint="33"/>
          </w:tcPr>
          <w:p w14:paraId="7C99E7F3" w14:textId="77777777" w:rsidR="008D235F" w:rsidRPr="000C0210" w:rsidRDefault="008D235F" w:rsidP="0091309D">
            <w:pPr>
              <w:spacing w:after="0" w:line="480" w:lineRule="auto"/>
              <w:jc w:val="both"/>
              <w:rPr>
                <w:sz w:val="20"/>
                <w:szCs w:val="20"/>
                <w:rPrChange w:id="985" w:author="Author">
                  <w:rPr>
                    <w:sz w:val="20"/>
                    <w:szCs w:val="20"/>
                    <w:lang w:val="en-US"/>
                  </w:rPr>
                </w:rPrChange>
              </w:rPr>
            </w:pPr>
          </w:p>
        </w:tc>
      </w:tr>
      <w:tr w:rsidR="00503D2A" w:rsidRPr="000C0210" w14:paraId="17A86237" w14:textId="77777777" w:rsidTr="00503D2A">
        <w:trPr>
          <w:trHeight w:val="665"/>
        </w:trPr>
        <w:tc>
          <w:tcPr>
            <w:tcW w:w="985" w:type="pct"/>
            <w:shd w:val="clear" w:color="auto" w:fill="F2DBDB" w:themeFill="accent2" w:themeFillTint="33"/>
          </w:tcPr>
          <w:p w14:paraId="1C1C84DE" w14:textId="77777777" w:rsidR="008D235F" w:rsidRPr="000C0210" w:rsidRDefault="008D235F" w:rsidP="0091309D">
            <w:pPr>
              <w:spacing w:after="0" w:line="480" w:lineRule="auto"/>
              <w:jc w:val="both"/>
              <w:rPr>
                <w:rPrChange w:id="986" w:author="Author">
                  <w:rPr>
                    <w:lang w:val="en-US"/>
                  </w:rPr>
                </w:rPrChange>
              </w:rPr>
            </w:pPr>
            <w:r w:rsidRPr="000C0210">
              <w:rPr>
                <w:rPrChange w:id="987" w:author="Author">
                  <w:rPr>
                    <w:lang w:val="en-US"/>
                  </w:rPr>
                </w:rPrChange>
              </w:rPr>
              <w:t>Abbreviations, conventions or notation devices</w:t>
            </w:r>
          </w:p>
        </w:tc>
        <w:tc>
          <w:tcPr>
            <w:tcW w:w="1830" w:type="pct"/>
            <w:shd w:val="clear" w:color="auto" w:fill="F2DBDB" w:themeFill="accent2" w:themeFillTint="33"/>
          </w:tcPr>
          <w:p w14:paraId="4E8E94E8" w14:textId="77777777" w:rsidR="008D235F" w:rsidRPr="000C0210" w:rsidRDefault="00503D2A" w:rsidP="0091309D">
            <w:pPr>
              <w:spacing w:after="0" w:line="480" w:lineRule="auto"/>
              <w:jc w:val="both"/>
              <w:rPr>
                <w:rPrChange w:id="988" w:author="Author">
                  <w:rPr>
                    <w:lang w:val="en-US"/>
                  </w:rPr>
                </w:rPrChange>
              </w:rPr>
            </w:pPr>
            <w:r w:rsidRPr="000C0210">
              <w:rPr>
                <w:rPrChange w:id="989" w:author="Author">
                  <w:rPr>
                    <w:lang w:val="en-US"/>
                  </w:rPr>
                </w:rPrChange>
              </w:rPr>
              <w:t>MFD: Moral Foundations Dictionary,</w:t>
            </w:r>
          </w:p>
          <w:p w14:paraId="0D220348" w14:textId="31F1FEF8" w:rsidR="00503D2A" w:rsidRPr="000C0210" w:rsidRDefault="00503D2A" w:rsidP="0091309D">
            <w:pPr>
              <w:spacing w:after="0" w:line="480" w:lineRule="auto"/>
              <w:jc w:val="both"/>
              <w:rPr>
                <w:rPrChange w:id="990" w:author="Author">
                  <w:rPr>
                    <w:lang w:val="en-US"/>
                  </w:rPr>
                </w:rPrChange>
              </w:rPr>
            </w:pPr>
            <w:r w:rsidRPr="000C0210">
              <w:rPr>
                <w:rPrChange w:id="991" w:author="Author">
                  <w:rPr>
                    <w:lang w:val="en-US"/>
                  </w:rPr>
                </w:rPrChange>
              </w:rPr>
              <w:t xml:space="preserve">MFT: Moral Foundations Theory </w:t>
            </w:r>
          </w:p>
        </w:tc>
        <w:tc>
          <w:tcPr>
            <w:tcW w:w="2185" w:type="pct"/>
            <w:shd w:val="clear" w:color="auto" w:fill="F2DBDB" w:themeFill="accent2" w:themeFillTint="33"/>
          </w:tcPr>
          <w:p w14:paraId="6CE49155" w14:textId="77777777" w:rsidR="008D235F" w:rsidRPr="000C0210" w:rsidRDefault="008D235F" w:rsidP="0091309D">
            <w:pPr>
              <w:spacing w:after="0" w:line="480" w:lineRule="auto"/>
              <w:jc w:val="both"/>
              <w:rPr>
                <w:rPrChange w:id="992" w:author="Author">
                  <w:rPr>
                    <w:lang w:val="en-US"/>
                  </w:rPr>
                </w:rPrChange>
              </w:rPr>
            </w:pPr>
          </w:p>
        </w:tc>
      </w:tr>
    </w:tbl>
    <w:p w14:paraId="31CCA708" w14:textId="77777777" w:rsidR="008D235F" w:rsidRPr="000C0210" w:rsidRDefault="008D235F" w:rsidP="0091309D">
      <w:pPr>
        <w:spacing w:after="0" w:line="480" w:lineRule="auto"/>
        <w:jc w:val="both"/>
        <w:rPr>
          <w:rPrChange w:id="993" w:author="Author">
            <w:rPr>
              <w:lang w:val="en-US"/>
            </w:rPr>
          </w:rPrChange>
        </w:rPr>
      </w:pPr>
    </w:p>
    <w:p w14:paraId="1330A996" w14:textId="77777777" w:rsidR="00EB79F4" w:rsidRPr="000C0210" w:rsidRDefault="00EB79F4" w:rsidP="0091309D">
      <w:pPr>
        <w:spacing w:after="0" w:line="480" w:lineRule="auto"/>
        <w:jc w:val="both"/>
        <w:rPr>
          <w:ins w:id="994" w:author="Author"/>
          <w:rPrChange w:id="995" w:author="Author">
            <w:rPr>
              <w:ins w:id="996" w:author="Author"/>
              <w:lang w:val="en-US"/>
            </w:rPr>
          </w:rPrChange>
        </w:rPr>
      </w:pPr>
    </w:p>
    <w:p w14:paraId="00AA0052" w14:textId="6EF4E5C4" w:rsidR="00A74497" w:rsidRPr="000C0210" w:rsidRDefault="00A74497">
      <w:pPr>
        <w:spacing w:after="0" w:line="240" w:lineRule="auto"/>
        <w:jc w:val="both"/>
        <w:rPr>
          <w:rFonts w:ascii="Gill Sans MT" w:hAnsi="Gill Sans MT"/>
          <w:sz w:val="24"/>
          <w:rPrChange w:id="997" w:author="Author">
            <w:rPr>
              <w:lang w:val="en-US"/>
            </w:rPr>
          </w:rPrChange>
        </w:rPr>
        <w:pPrChange w:id="998" w:author="Author">
          <w:pPr>
            <w:spacing w:after="0" w:line="480" w:lineRule="auto"/>
            <w:jc w:val="both"/>
          </w:pPr>
        </w:pPrChange>
      </w:pPr>
      <w:ins w:id="999" w:author="Author">
        <w:r w:rsidRPr="000C0210">
          <w:rPr>
            <w:rFonts w:ascii="Gill Sans MT" w:hAnsi="Gill Sans MT"/>
            <w:sz w:val="24"/>
            <w:rPrChange w:id="1000" w:author="Author">
              <w:rPr>
                <w:rFonts w:ascii="Gill Sans MT" w:hAnsi="Gill Sans MT"/>
                <w:sz w:val="24"/>
                <w:lang w:val="en-US"/>
              </w:rPr>
            </w:rPrChange>
          </w:rPr>
          <w:t xml:space="preserve">This article reported on the use of word frequencies to analyse </w:t>
        </w:r>
        <w:r w:rsidRPr="003D7171">
          <w:rPr>
            <w:rFonts w:ascii="Gill Sans MT" w:hAnsi="Gill Sans MT"/>
            <w:sz w:val="24"/>
          </w:rPr>
          <w:t>moral political</w:t>
        </w:r>
        <w:r w:rsidRPr="000C0210">
          <w:rPr>
            <w:rFonts w:ascii="Gill Sans MT" w:hAnsi="Gill Sans MT"/>
            <w:sz w:val="24"/>
          </w:rPr>
          <w:t xml:space="preserve"> discourses in four US news outlets. The autho</w:t>
        </w:r>
        <w:r w:rsidRPr="000C0210">
          <w:rPr>
            <w:rFonts w:ascii="Gill Sans MT" w:hAnsi="Gill Sans MT"/>
            <w:sz w:val="24"/>
            <w:rPrChange w:id="1001" w:author="Author">
              <w:rPr>
                <w:rFonts w:ascii="Gill Sans MT" w:hAnsi="Gill Sans MT"/>
                <w:sz w:val="24"/>
              </w:rPr>
            </w:rPrChange>
          </w:rPr>
          <w:t xml:space="preserve">rs have clearly understood the SAGE dataset brief and have written an interesting and </w:t>
        </w:r>
        <w:proofErr w:type="gramStart"/>
        <w:r w:rsidRPr="000C0210">
          <w:rPr>
            <w:rFonts w:ascii="Gill Sans MT" w:hAnsi="Gill Sans MT"/>
            <w:sz w:val="24"/>
            <w:rPrChange w:id="1002" w:author="Author">
              <w:rPr>
                <w:rFonts w:ascii="Gill Sans MT" w:hAnsi="Gill Sans MT"/>
                <w:sz w:val="24"/>
              </w:rPr>
            </w:rPrChange>
          </w:rPr>
          <w:t>clearly-written</w:t>
        </w:r>
        <w:proofErr w:type="gramEnd"/>
        <w:r w:rsidRPr="000C0210">
          <w:rPr>
            <w:rFonts w:ascii="Gill Sans MT" w:hAnsi="Gill Sans MT"/>
            <w:sz w:val="24"/>
            <w:rPrChange w:id="1003" w:author="Author">
              <w:rPr>
                <w:rFonts w:ascii="Gill Sans MT" w:hAnsi="Gill Sans MT"/>
                <w:sz w:val="24"/>
              </w:rPr>
            </w:rPrChange>
          </w:rPr>
          <w:t xml:space="preserve"> piece of work on a timely topic. I recommend that this </w:t>
        </w:r>
        <w:proofErr w:type="gramStart"/>
        <w:r w:rsidRPr="000C0210">
          <w:rPr>
            <w:rFonts w:ascii="Gill Sans MT" w:hAnsi="Gill Sans MT"/>
            <w:sz w:val="24"/>
            <w:rPrChange w:id="1004" w:author="Author">
              <w:rPr>
                <w:rFonts w:ascii="Gill Sans MT" w:hAnsi="Gill Sans MT"/>
                <w:sz w:val="24"/>
              </w:rPr>
            </w:rPrChange>
          </w:rPr>
          <w:t>is</w:t>
        </w:r>
        <w:proofErr w:type="gramEnd"/>
        <w:r w:rsidRPr="000C0210">
          <w:rPr>
            <w:rFonts w:ascii="Gill Sans MT" w:hAnsi="Gill Sans MT"/>
            <w:sz w:val="24"/>
            <w:rPrChange w:id="1005" w:author="Author">
              <w:rPr>
                <w:rFonts w:ascii="Gill Sans MT" w:hAnsi="Gill Sans MT"/>
                <w:sz w:val="24"/>
              </w:rPr>
            </w:rPrChange>
          </w:rPr>
          <w:t xml:space="preserve"> accepted pending some relatively minor changes (please see ‘Comments’).</w:t>
        </w:r>
        <w:r w:rsidR="00623B94" w:rsidRPr="000C0210">
          <w:rPr>
            <w:rFonts w:ascii="Gill Sans MT" w:hAnsi="Gill Sans MT"/>
            <w:sz w:val="24"/>
            <w:rPrChange w:id="1006" w:author="Author">
              <w:rPr>
                <w:rFonts w:ascii="Gill Sans MT" w:hAnsi="Gill Sans MT"/>
                <w:sz w:val="24"/>
              </w:rPr>
            </w:rPrChange>
          </w:rPr>
          <w:t xml:space="preserve"> The major ask is the authors clarify certain claims and provide further information, remembering that a student may be approaching this article having never carried out a qualitative or quantitative project. As such, certain terms </w:t>
        </w:r>
        <w:r w:rsidR="009C50DB" w:rsidRPr="000C0210">
          <w:rPr>
            <w:rFonts w:ascii="Gill Sans MT" w:hAnsi="Gill Sans MT"/>
            <w:sz w:val="24"/>
            <w:rPrChange w:id="1007" w:author="Author">
              <w:rPr>
                <w:rFonts w:ascii="Gill Sans MT" w:hAnsi="Gill Sans MT"/>
                <w:sz w:val="24"/>
              </w:rPr>
            </w:rPrChange>
          </w:rPr>
          <w:t>should</w:t>
        </w:r>
        <w:r w:rsidR="00623B94" w:rsidRPr="000C0210">
          <w:rPr>
            <w:rFonts w:ascii="Gill Sans MT" w:hAnsi="Gill Sans MT"/>
            <w:sz w:val="24"/>
            <w:rPrChange w:id="1008" w:author="Author">
              <w:rPr>
                <w:rFonts w:ascii="Gill Sans MT" w:hAnsi="Gill Sans MT"/>
                <w:sz w:val="24"/>
              </w:rPr>
            </w:rPrChange>
          </w:rPr>
          <w:t xml:space="preserve"> be </w:t>
        </w:r>
        <w:r w:rsidR="00E2653E" w:rsidRPr="000C0210">
          <w:rPr>
            <w:rFonts w:ascii="Gill Sans MT" w:hAnsi="Gill Sans MT"/>
            <w:sz w:val="24"/>
            <w:rPrChange w:id="1009" w:author="Author">
              <w:rPr>
                <w:rFonts w:ascii="Gill Sans MT" w:hAnsi="Gill Sans MT"/>
                <w:sz w:val="24"/>
              </w:rPr>
            </w:rPrChange>
          </w:rPr>
          <w:t>fleshed</w:t>
        </w:r>
        <w:r w:rsidR="00623B94" w:rsidRPr="000C0210">
          <w:rPr>
            <w:rFonts w:ascii="Gill Sans MT" w:hAnsi="Gill Sans MT"/>
            <w:sz w:val="24"/>
            <w:rPrChange w:id="1010" w:author="Author">
              <w:rPr>
                <w:rFonts w:ascii="Gill Sans MT" w:hAnsi="Gill Sans MT"/>
                <w:sz w:val="24"/>
              </w:rPr>
            </w:rPrChange>
          </w:rPr>
          <w:t xml:space="preserve"> out and explained in lay terms. </w:t>
        </w:r>
        <w:r w:rsidR="00F71EC6" w:rsidRPr="000C0210">
          <w:rPr>
            <w:rFonts w:ascii="Gill Sans MT" w:hAnsi="Gill Sans MT"/>
            <w:sz w:val="24"/>
            <w:rPrChange w:id="1011" w:author="Author">
              <w:rPr>
                <w:rFonts w:ascii="Gill Sans MT" w:hAnsi="Gill Sans MT"/>
                <w:sz w:val="24"/>
              </w:rPr>
            </w:rPrChange>
          </w:rPr>
          <w:t xml:space="preserve">In </w:t>
        </w:r>
        <w:r w:rsidR="009C50DB" w:rsidRPr="000C0210">
          <w:rPr>
            <w:rFonts w:ascii="Gill Sans MT" w:hAnsi="Gill Sans MT"/>
            <w:sz w:val="24"/>
            <w:rPrChange w:id="1012" w:author="Author">
              <w:rPr>
                <w:rFonts w:ascii="Gill Sans MT" w:hAnsi="Gill Sans MT"/>
                <w:sz w:val="24"/>
              </w:rPr>
            </w:rPrChange>
          </w:rPr>
          <w:t>addition,</w:t>
        </w:r>
        <w:r w:rsidR="00623B94" w:rsidRPr="000C0210">
          <w:rPr>
            <w:rFonts w:ascii="Gill Sans MT" w:hAnsi="Gill Sans MT"/>
            <w:sz w:val="24"/>
            <w:rPrChange w:id="1013" w:author="Author">
              <w:rPr>
                <w:rFonts w:ascii="Gill Sans MT" w:hAnsi="Gill Sans MT"/>
                <w:sz w:val="24"/>
              </w:rPr>
            </w:rPrChange>
          </w:rPr>
          <w:t xml:space="preserve"> I would appreciate a screenshot, or an equivalent image, to visualise the data analysis. It’s not clear to the audience what processed columns</w:t>
        </w:r>
        <w:r w:rsidR="006255B7" w:rsidRPr="000C0210">
          <w:rPr>
            <w:rFonts w:ascii="Gill Sans MT" w:hAnsi="Gill Sans MT"/>
            <w:sz w:val="24"/>
            <w:rPrChange w:id="1014" w:author="Author">
              <w:rPr>
                <w:rFonts w:ascii="Gill Sans MT" w:hAnsi="Gill Sans MT"/>
                <w:sz w:val="24"/>
              </w:rPr>
            </w:rPrChange>
          </w:rPr>
          <w:t xml:space="preserve"> are</w:t>
        </w:r>
        <w:r w:rsidR="00623B94" w:rsidRPr="000C0210">
          <w:rPr>
            <w:rFonts w:ascii="Gill Sans MT" w:hAnsi="Gill Sans MT"/>
            <w:sz w:val="24"/>
            <w:rPrChange w:id="1015" w:author="Author">
              <w:rPr>
                <w:rFonts w:ascii="Gill Sans MT" w:hAnsi="Gill Sans MT"/>
                <w:sz w:val="24"/>
              </w:rPr>
            </w:rPrChange>
          </w:rPr>
          <w:t>, f</w:t>
        </w:r>
        <w:r w:rsidR="009C50DB" w:rsidRPr="000C0210">
          <w:rPr>
            <w:rFonts w:ascii="Gill Sans MT" w:hAnsi="Gill Sans MT"/>
            <w:sz w:val="24"/>
            <w:rPrChange w:id="1016" w:author="Author">
              <w:rPr>
                <w:rFonts w:ascii="Gill Sans MT" w:hAnsi="Gill Sans MT"/>
                <w:sz w:val="24"/>
              </w:rPr>
            </w:rPrChange>
          </w:rPr>
          <w:t xml:space="preserve">or example, so this should </w:t>
        </w:r>
        <w:r w:rsidR="00F33DC1" w:rsidRPr="000C0210">
          <w:rPr>
            <w:rFonts w:ascii="Gill Sans MT" w:hAnsi="Gill Sans MT"/>
            <w:sz w:val="24"/>
            <w:rPrChange w:id="1017" w:author="Author">
              <w:rPr>
                <w:rFonts w:ascii="Gill Sans MT" w:hAnsi="Gill Sans MT"/>
                <w:sz w:val="24"/>
              </w:rPr>
            </w:rPrChange>
          </w:rPr>
          <w:t>address</w:t>
        </w:r>
        <w:r w:rsidR="009C50DB" w:rsidRPr="000C0210">
          <w:rPr>
            <w:rFonts w:ascii="Gill Sans MT" w:hAnsi="Gill Sans MT"/>
            <w:sz w:val="24"/>
            <w:rPrChange w:id="1018" w:author="Author">
              <w:rPr>
                <w:rFonts w:ascii="Gill Sans MT" w:hAnsi="Gill Sans MT"/>
                <w:sz w:val="24"/>
              </w:rPr>
            </w:rPrChange>
          </w:rPr>
          <w:t xml:space="preserve"> </w:t>
        </w:r>
        <w:r w:rsidR="00623B94" w:rsidRPr="000C0210">
          <w:rPr>
            <w:rFonts w:ascii="Gill Sans MT" w:hAnsi="Gill Sans MT"/>
            <w:sz w:val="24"/>
            <w:rPrChange w:id="1019" w:author="Author">
              <w:rPr>
                <w:rFonts w:ascii="Gill Sans MT" w:hAnsi="Gill Sans MT"/>
                <w:sz w:val="24"/>
              </w:rPr>
            </w:rPrChange>
          </w:rPr>
          <w:t>that</w:t>
        </w:r>
        <w:r w:rsidR="006255B7" w:rsidRPr="000C0210">
          <w:rPr>
            <w:rFonts w:ascii="Gill Sans MT" w:hAnsi="Gill Sans MT"/>
            <w:sz w:val="24"/>
            <w:rPrChange w:id="1020" w:author="Author">
              <w:rPr>
                <w:rFonts w:ascii="Gill Sans MT" w:hAnsi="Gill Sans MT"/>
                <w:sz w:val="24"/>
              </w:rPr>
            </w:rPrChange>
          </w:rPr>
          <w:t xml:space="preserve"> issue</w:t>
        </w:r>
        <w:r w:rsidR="00623B94" w:rsidRPr="000C0210">
          <w:rPr>
            <w:rFonts w:ascii="Gill Sans MT" w:hAnsi="Gill Sans MT"/>
            <w:sz w:val="24"/>
            <w:rPrChange w:id="1021" w:author="Author">
              <w:rPr>
                <w:rFonts w:ascii="Gill Sans MT" w:hAnsi="Gill Sans MT"/>
                <w:sz w:val="24"/>
              </w:rPr>
            </w:rPrChange>
          </w:rPr>
          <w:t>.</w:t>
        </w:r>
      </w:ins>
    </w:p>
    <w:sectPr w:rsidR="00A74497" w:rsidRPr="000C0210">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Author" w:initials="A">
    <w:p w14:paraId="2F31121B" w14:textId="441CF0CB" w:rsidR="003D7171" w:rsidRDefault="003D7171">
      <w:pPr>
        <w:pStyle w:val="CommentText"/>
      </w:pPr>
      <w:r>
        <w:rPr>
          <w:rStyle w:val="CommentReference"/>
        </w:rPr>
        <w:annotationRef/>
      </w:r>
      <w:r>
        <w:t>Who decided that these were ‘moral’? Is this from the authors’ own perspective or is this taken from the literature? If influenced by MFT and the MFD, this needs to be clearer in the abstract.</w:t>
      </w:r>
    </w:p>
  </w:comment>
  <w:comment w:id="94" w:author="Author" w:initials="A">
    <w:p w14:paraId="6A06D295" w14:textId="1EB211A1" w:rsidR="003D7171" w:rsidRDefault="003D7171">
      <w:pPr>
        <w:pStyle w:val="CommentText"/>
      </w:pPr>
      <w:r>
        <w:rPr>
          <w:rStyle w:val="CommentReference"/>
        </w:rPr>
        <w:annotationRef/>
      </w:r>
      <w:r>
        <w:t>This is all unclear to me – please explain.</w:t>
      </w:r>
    </w:p>
  </w:comment>
  <w:comment w:id="205" w:author="Author" w:initials="A">
    <w:p w14:paraId="4E66A337" w14:textId="061E151A" w:rsidR="003D7171" w:rsidRDefault="003D7171">
      <w:pPr>
        <w:pStyle w:val="CommentText"/>
      </w:pPr>
      <w:r>
        <w:rPr>
          <w:rStyle w:val="CommentReference"/>
        </w:rPr>
        <w:annotationRef/>
      </w:r>
      <w:r>
        <w:t>Citation?</w:t>
      </w:r>
    </w:p>
  </w:comment>
  <w:comment w:id="307" w:author="Author" w:initials="A">
    <w:p w14:paraId="36E90628" w14:textId="5721E7A1" w:rsidR="003D7171" w:rsidRDefault="003D7171">
      <w:pPr>
        <w:pStyle w:val="CommentText"/>
      </w:pPr>
      <w:r>
        <w:rPr>
          <w:rStyle w:val="CommentReference"/>
        </w:rPr>
        <w:annotationRef/>
      </w:r>
      <w:r>
        <w:t>Maybe better to have a citation here instead.</w:t>
      </w:r>
    </w:p>
  </w:comment>
  <w:comment w:id="323" w:author="Author" w:initials="A">
    <w:p w14:paraId="768000ED" w14:textId="50C35C07" w:rsidR="003D7171" w:rsidRDefault="003D7171">
      <w:pPr>
        <w:pStyle w:val="CommentText"/>
      </w:pPr>
      <w:r>
        <w:rPr>
          <w:rStyle w:val="CommentReference"/>
        </w:rPr>
        <w:annotationRef/>
      </w:r>
      <w:r>
        <w:t>So what kinds of stories were analysed?</w:t>
      </w:r>
    </w:p>
  </w:comment>
  <w:comment w:id="363" w:author="Author" w:initials="A">
    <w:p w14:paraId="403D1111" w14:textId="51C8DB8B" w:rsidR="003D7171" w:rsidRDefault="003D7171">
      <w:pPr>
        <w:pStyle w:val="CommentText"/>
      </w:pPr>
      <w:r>
        <w:t xml:space="preserve">Ah. </w:t>
      </w:r>
      <w:r>
        <w:rPr>
          <w:rStyle w:val="CommentReference"/>
        </w:rPr>
        <w:annotationRef/>
      </w:r>
      <w:r>
        <w:t>Ignore above comment!</w:t>
      </w:r>
    </w:p>
  </w:comment>
  <w:comment w:id="386" w:author="Author" w:initials="A">
    <w:p w14:paraId="51AA1D02" w14:textId="2F9A112B" w:rsidR="003D7171" w:rsidRDefault="003D7171">
      <w:pPr>
        <w:pStyle w:val="CommentText"/>
      </w:pPr>
      <w:r>
        <w:rPr>
          <w:rStyle w:val="CommentReference"/>
        </w:rPr>
        <w:annotationRef/>
      </w:r>
      <w:r>
        <w:t>The publisher is based in the UK, so it’d be best to use UK language conventions here (e.g. analysing).</w:t>
      </w:r>
    </w:p>
  </w:comment>
  <w:comment w:id="414" w:author="Author" w:initials="A">
    <w:p w14:paraId="73BBE84C" w14:textId="35D6090D" w:rsidR="003D7171" w:rsidRDefault="003D7171">
      <w:pPr>
        <w:pStyle w:val="CommentText"/>
      </w:pPr>
      <w:r>
        <w:rPr>
          <w:rStyle w:val="CommentReference"/>
        </w:rPr>
        <w:annotationRef/>
      </w:r>
      <w:r>
        <w:t>What processed column? Explain.</w:t>
      </w:r>
    </w:p>
  </w:comment>
  <w:comment w:id="442" w:author="Author" w:initials="A">
    <w:p w14:paraId="254E8446" w14:textId="6AD7822A" w:rsidR="003D7171" w:rsidRDefault="003D7171">
      <w:pPr>
        <w:pStyle w:val="CommentText"/>
      </w:pPr>
      <w:r>
        <w:rPr>
          <w:rStyle w:val="CommentReference"/>
        </w:rPr>
        <w:annotationRef/>
      </w:r>
      <w:r>
        <w:t>Long paragraph. Break up.</w:t>
      </w:r>
    </w:p>
  </w:comment>
  <w:comment w:id="499" w:author="Author" w:initials="A">
    <w:p w14:paraId="6C2615B7" w14:textId="67819B2E" w:rsidR="003D7171" w:rsidRDefault="003D7171">
      <w:pPr>
        <w:pStyle w:val="CommentText"/>
      </w:pPr>
      <w:r>
        <w:rPr>
          <w:rStyle w:val="CommentReference"/>
        </w:rPr>
        <w:annotationRef/>
      </w:r>
      <w:r>
        <w:t>Do you have a screenshot or something? It would help the reader, at this stage, to visualise this.</w:t>
      </w:r>
    </w:p>
  </w:comment>
  <w:comment w:id="573" w:author="Author" w:initials="A">
    <w:p w14:paraId="2AEF46B9" w14:textId="3506ED28" w:rsidR="003D7171" w:rsidRDefault="003D7171">
      <w:pPr>
        <w:pStyle w:val="CommentText"/>
      </w:pPr>
      <w:r>
        <w:rPr>
          <w:rStyle w:val="CommentReference"/>
        </w:rPr>
        <w:annotationRef/>
      </w:r>
      <w:r>
        <w:t>Explain more – remember that this may be a student who is not familiar at all with this method.</w:t>
      </w:r>
    </w:p>
  </w:comment>
  <w:comment w:id="586" w:author="Author" w:initials="A">
    <w:p w14:paraId="65C4EBF9" w14:textId="4107336F" w:rsidR="003D7171" w:rsidRDefault="003D7171">
      <w:pPr>
        <w:pStyle w:val="CommentText"/>
      </w:pPr>
      <w:r>
        <w:rPr>
          <w:rStyle w:val="CommentReference"/>
        </w:rPr>
        <w:annotationRef/>
      </w:r>
      <w:r>
        <w:t>I think this graphic requires more explanation for the lay reader. Imagine that this is a student reading this who has never heard about error bars, confidence intervals, and so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31121B" w15:done="0"/>
  <w15:commentEx w15:paraId="6A06D295" w15:done="0"/>
  <w15:commentEx w15:paraId="4E66A337" w15:done="0"/>
  <w15:commentEx w15:paraId="36E90628" w15:done="0"/>
  <w15:commentEx w15:paraId="768000ED" w15:done="0"/>
  <w15:commentEx w15:paraId="403D1111" w15:done="0"/>
  <w15:commentEx w15:paraId="51AA1D02" w15:done="0"/>
  <w15:commentEx w15:paraId="73BBE84C" w15:done="0"/>
  <w15:commentEx w15:paraId="254E8446" w15:done="0"/>
  <w15:commentEx w15:paraId="6C2615B7" w15:done="0"/>
  <w15:commentEx w15:paraId="2AEF46B9" w15:done="0"/>
  <w15:commentEx w15:paraId="65C4EBF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FFE47E" w14:textId="77777777" w:rsidR="003D7171" w:rsidRDefault="003D7171" w:rsidP="00F73E0D">
      <w:pPr>
        <w:spacing w:after="0" w:line="240" w:lineRule="auto"/>
      </w:pPr>
      <w:r>
        <w:separator/>
      </w:r>
    </w:p>
  </w:endnote>
  <w:endnote w:type="continuationSeparator" w:id="0">
    <w:p w14:paraId="5BB5BF32" w14:textId="77777777" w:rsidR="003D7171" w:rsidRDefault="003D7171" w:rsidP="00F73E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Gill Sans MT">
    <w:panose1 w:val="020B05020201040202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635683" w14:textId="77777777" w:rsidR="003D7171" w:rsidRDefault="003D717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3B9E91" w14:textId="77777777" w:rsidR="003D7171" w:rsidRDefault="003D717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21F40D" w14:textId="77777777" w:rsidR="003D7171" w:rsidRDefault="003D717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7C5C62" w14:textId="77777777" w:rsidR="003D7171" w:rsidRDefault="003D7171" w:rsidP="00F73E0D">
      <w:pPr>
        <w:spacing w:after="0" w:line="240" w:lineRule="auto"/>
      </w:pPr>
      <w:r>
        <w:separator/>
      </w:r>
    </w:p>
  </w:footnote>
  <w:footnote w:type="continuationSeparator" w:id="0">
    <w:p w14:paraId="572F67EE" w14:textId="77777777" w:rsidR="003D7171" w:rsidRDefault="003D7171" w:rsidP="00F73E0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399B66" w14:textId="77777777" w:rsidR="003D7171" w:rsidRDefault="003D717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4DCDE" w14:textId="77777777" w:rsidR="003D7171" w:rsidRDefault="003D7171">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371EF4" w14:textId="77777777" w:rsidR="003D7171" w:rsidRDefault="003D717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84EF2"/>
    <w:multiLevelType w:val="hybridMultilevel"/>
    <w:tmpl w:val="29889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D16644F"/>
    <w:multiLevelType w:val="hybridMultilevel"/>
    <w:tmpl w:val="4E766974"/>
    <w:lvl w:ilvl="0" w:tplc="D4AA2212">
      <w:start w:val="10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E6B4A48"/>
    <w:multiLevelType w:val="hybridMultilevel"/>
    <w:tmpl w:val="391C3754"/>
    <w:lvl w:ilvl="0" w:tplc="9D5EB55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nsid w:val="5EC569E4"/>
    <w:multiLevelType w:val="hybridMultilevel"/>
    <w:tmpl w:val="57B8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2244EC9"/>
    <w:multiLevelType w:val="hybridMultilevel"/>
    <w:tmpl w:val="8B500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235F"/>
    <w:rsid w:val="00064084"/>
    <w:rsid w:val="000A1734"/>
    <w:rsid w:val="000C0210"/>
    <w:rsid w:val="000F0660"/>
    <w:rsid w:val="000F06B2"/>
    <w:rsid w:val="0014154D"/>
    <w:rsid w:val="00163D12"/>
    <w:rsid w:val="001655C3"/>
    <w:rsid w:val="00177A2D"/>
    <w:rsid w:val="001938D0"/>
    <w:rsid w:val="001958CF"/>
    <w:rsid w:val="001963F7"/>
    <w:rsid w:val="001A18B8"/>
    <w:rsid w:val="001C100D"/>
    <w:rsid w:val="001E0123"/>
    <w:rsid w:val="001F6203"/>
    <w:rsid w:val="001F7607"/>
    <w:rsid w:val="00205D41"/>
    <w:rsid w:val="00215D5A"/>
    <w:rsid w:val="002647DA"/>
    <w:rsid w:val="00276424"/>
    <w:rsid w:val="00280603"/>
    <w:rsid w:val="002A39D2"/>
    <w:rsid w:val="002C6980"/>
    <w:rsid w:val="00313A09"/>
    <w:rsid w:val="0035181D"/>
    <w:rsid w:val="0036125E"/>
    <w:rsid w:val="00362DD6"/>
    <w:rsid w:val="003641FE"/>
    <w:rsid w:val="00367161"/>
    <w:rsid w:val="003829D6"/>
    <w:rsid w:val="003B7D86"/>
    <w:rsid w:val="003D7171"/>
    <w:rsid w:val="004408E9"/>
    <w:rsid w:val="004B0F1B"/>
    <w:rsid w:val="004B201D"/>
    <w:rsid w:val="004C7197"/>
    <w:rsid w:val="004D60D2"/>
    <w:rsid w:val="004F0511"/>
    <w:rsid w:val="00503D2A"/>
    <w:rsid w:val="0058479B"/>
    <w:rsid w:val="005B57FC"/>
    <w:rsid w:val="005B7A3D"/>
    <w:rsid w:val="005C6804"/>
    <w:rsid w:val="005D4599"/>
    <w:rsid w:val="0061739D"/>
    <w:rsid w:val="00623B94"/>
    <w:rsid w:val="006255B7"/>
    <w:rsid w:val="00631E45"/>
    <w:rsid w:val="006601FB"/>
    <w:rsid w:val="00663B6B"/>
    <w:rsid w:val="00686885"/>
    <w:rsid w:val="0071307A"/>
    <w:rsid w:val="00723809"/>
    <w:rsid w:val="00740AAF"/>
    <w:rsid w:val="007736D7"/>
    <w:rsid w:val="007B178C"/>
    <w:rsid w:val="00855BAE"/>
    <w:rsid w:val="00865F03"/>
    <w:rsid w:val="00881744"/>
    <w:rsid w:val="00885074"/>
    <w:rsid w:val="0089334C"/>
    <w:rsid w:val="00895EE2"/>
    <w:rsid w:val="00897A90"/>
    <w:rsid w:val="008A4865"/>
    <w:rsid w:val="008B738C"/>
    <w:rsid w:val="008D235F"/>
    <w:rsid w:val="00902088"/>
    <w:rsid w:val="0091309D"/>
    <w:rsid w:val="009157DC"/>
    <w:rsid w:val="00921ED1"/>
    <w:rsid w:val="00992A23"/>
    <w:rsid w:val="009A6300"/>
    <w:rsid w:val="009C50DB"/>
    <w:rsid w:val="009F36C5"/>
    <w:rsid w:val="009F4AFC"/>
    <w:rsid w:val="00A06ED9"/>
    <w:rsid w:val="00A2343D"/>
    <w:rsid w:val="00A740A5"/>
    <w:rsid w:val="00A74497"/>
    <w:rsid w:val="00AA4D10"/>
    <w:rsid w:val="00AE133D"/>
    <w:rsid w:val="00B6424A"/>
    <w:rsid w:val="00B713A1"/>
    <w:rsid w:val="00B94BB3"/>
    <w:rsid w:val="00BA770F"/>
    <w:rsid w:val="00BF5ACF"/>
    <w:rsid w:val="00CA6D14"/>
    <w:rsid w:val="00CB3180"/>
    <w:rsid w:val="00CB5396"/>
    <w:rsid w:val="00D96F7B"/>
    <w:rsid w:val="00DC2EA3"/>
    <w:rsid w:val="00DD6529"/>
    <w:rsid w:val="00DE15A0"/>
    <w:rsid w:val="00DE543D"/>
    <w:rsid w:val="00DF3708"/>
    <w:rsid w:val="00E034E4"/>
    <w:rsid w:val="00E2653E"/>
    <w:rsid w:val="00EB0A01"/>
    <w:rsid w:val="00EB79F4"/>
    <w:rsid w:val="00EE3ED8"/>
    <w:rsid w:val="00F11CC7"/>
    <w:rsid w:val="00F33DC1"/>
    <w:rsid w:val="00F71BBE"/>
    <w:rsid w:val="00F71EC6"/>
    <w:rsid w:val="00F73E0D"/>
    <w:rsid w:val="00F911B7"/>
    <w:rsid w:val="00FA705E"/>
    <w:rsid w:val="00FB4E68"/>
    <w:rsid w:val="00FC1643"/>
    <w:rsid w:val="00FC5F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741A781"/>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235F"/>
    <w:pPr>
      <w:spacing w:after="200" w:line="276" w:lineRule="auto"/>
    </w:pPr>
    <w:rPr>
      <w:rFonts w:eastAsiaTheme="minorHAnsi"/>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235F"/>
    <w:pPr>
      <w:ind w:left="720"/>
      <w:contextualSpacing/>
    </w:pPr>
  </w:style>
  <w:style w:type="table" w:styleId="TableGrid">
    <w:name w:val="Table Grid"/>
    <w:basedOn w:val="TableNormal"/>
    <w:uiPriority w:val="59"/>
    <w:rsid w:val="008D235F"/>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D235F"/>
    <w:rPr>
      <w:color w:val="808080"/>
    </w:rPr>
  </w:style>
  <w:style w:type="paragraph" w:styleId="BalloonText">
    <w:name w:val="Balloon Text"/>
    <w:basedOn w:val="Normal"/>
    <w:link w:val="BalloonTextChar"/>
    <w:uiPriority w:val="99"/>
    <w:semiHidden/>
    <w:unhideWhenUsed/>
    <w:rsid w:val="008D235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D235F"/>
    <w:rPr>
      <w:rFonts w:ascii="Lucida Grande" w:eastAsiaTheme="minorHAnsi" w:hAnsi="Lucida Grande"/>
      <w:sz w:val="18"/>
      <w:szCs w:val="18"/>
      <w:lang w:val="en-GB"/>
    </w:rPr>
  </w:style>
  <w:style w:type="character" w:styleId="CommentReference">
    <w:name w:val="annotation reference"/>
    <w:basedOn w:val="DefaultParagraphFont"/>
    <w:uiPriority w:val="99"/>
    <w:semiHidden/>
    <w:unhideWhenUsed/>
    <w:rsid w:val="008A4865"/>
    <w:rPr>
      <w:sz w:val="16"/>
      <w:szCs w:val="16"/>
    </w:rPr>
  </w:style>
  <w:style w:type="paragraph" w:styleId="CommentText">
    <w:name w:val="annotation text"/>
    <w:basedOn w:val="Normal"/>
    <w:link w:val="CommentTextChar"/>
    <w:uiPriority w:val="99"/>
    <w:semiHidden/>
    <w:unhideWhenUsed/>
    <w:rsid w:val="008A4865"/>
    <w:pPr>
      <w:spacing w:line="240" w:lineRule="auto"/>
    </w:pPr>
    <w:rPr>
      <w:sz w:val="20"/>
      <w:szCs w:val="20"/>
    </w:rPr>
  </w:style>
  <w:style w:type="character" w:customStyle="1" w:styleId="CommentTextChar">
    <w:name w:val="Comment Text Char"/>
    <w:basedOn w:val="DefaultParagraphFont"/>
    <w:link w:val="CommentText"/>
    <w:uiPriority w:val="99"/>
    <w:semiHidden/>
    <w:rsid w:val="008A4865"/>
    <w:rPr>
      <w:rFonts w:eastAsiaTheme="minorHAnsi"/>
      <w:sz w:val="20"/>
      <w:szCs w:val="20"/>
      <w:lang w:val="en-GB"/>
    </w:rPr>
  </w:style>
  <w:style w:type="paragraph" w:styleId="CommentSubject">
    <w:name w:val="annotation subject"/>
    <w:basedOn w:val="CommentText"/>
    <w:next w:val="CommentText"/>
    <w:link w:val="CommentSubjectChar"/>
    <w:uiPriority w:val="99"/>
    <w:semiHidden/>
    <w:unhideWhenUsed/>
    <w:rsid w:val="008A4865"/>
    <w:rPr>
      <w:b/>
      <w:bCs/>
    </w:rPr>
  </w:style>
  <w:style w:type="character" w:customStyle="1" w:styleId="CommentSubjectChar">
    <w:name w:val="Comment Subject Char"/>
    <w:basedOn w:val="CommentTextChar"/>
    <w:link w:val="CommentSubject"/>
    <w:uiPriority w:val="99"/>
    <w:semiHidden/>
    <w:rsid w:val="008A4865"/>
    <w:rPr>
      <w:rFonts w:eastAsiaTheme="minorHAnsi"/>
      <w:b/>
      <w:bCs/>
      <w:sz w:val="20"/>
      <w:szCs w:val="20"/>
      <w:lang w:val="en-GB"/>
    </w:rPr>
  </w:style>
  <w:style w:type="character" w:styleId="Hyperlink">
    <w:name w:val="Hyperlink"/>
    <w:basedOn w:val="DefaultParagraphFont"/>
    <w:uiPriority w:val="99"/>
    <w:unhideWhenUsed/>
    <w:rsid w:val="00F911B7"/>
    <w:rPr>
      <w:color w:val="0000FF" w:themeColor="hyperlink"/>
      <w:u w:val="single"/>
    </w:rPr>
  </w:style>
  <w:style w:type="character" w:customStyle="1" w:styleId="UnresolvedMention1">
    <w:name w:val="Unresolved Mention1"/>
    <w:basedOn w:val="DefaultParagraphFont"/>
    <w:uiPriority w:val="99"/>
    <w:semiHidden/>
    <w:unhideWhenUsed/>
    <w:rsid w:val="00F911B7"/>
    <w:rPr>
      <w:color w:val="605E5C"/>
      <w:shd w:val="clear" w:color="auto" w:fill="E1DFDD"/>
    </w:rPr>
  </w:style>
  <w:style w:type="character" w:customStyle="1" w:styleId="scripted">
    <w:name w:val="scripted"/>
    <w:basedOn w:val="DefaultParagraphFont"/>
    <w:rsid w:val="00503D2A"/>
  </w:style>
  <w:style w:type="paragraph" w:styleId="NormalWeb">
    <w:name w:val="Normal (Web)"/>
    <w:basedOn w:val="Normal"/>
    <w:uiPriority w:val="99"/>
    <w:unhideWhenUsed/>
    <w:rsid w:val="00CB318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F73E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3E0D"/>
    <w:rPr>
      <w:rFonts w:eastAsiaTheme="minorHAnsi"/>
      <w:sz w:val="22"/>
      <w:szCs w:val="22"/>
      <w:lang w:val="en-GB"/>
    </w:rPr>
  </w:style>
  <w:style w:type="paragraph" w:styleId="Footer">
    <w:name w:val="footer"/>
    <w:basedOn w:val="Normal"/>
    <w:link w:val="FooterChar"/>
    <w:uiPriority w:val="99"/>
    <w:unhideWhenUsed/>
    <w:rsid w:val="00F73E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3E0D"/>
    <w:rPr>
      <w:rFonts w:eastAsiaTheme="minorHAnsi"/>
      <w:sz w:val="22"/>
      <w:szCs w:val="22"/>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235F"/>
    <w:pPr>
      <w:spacing w:after="200" w:line="276" w:lineRule="auto"/>
    </w:pPr>
    <w:rPr>
      <w:rFonts w:eastAsiaTheme="minorHAnsi"/>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235F"/>
    <w:pPr>
      <w:ind w:left="720"/>
      <w:contextualSpacing/>
    </w:pPr>
  </w:style>
  <w:style w:type="table" w:styleId="TableGrid">
    <w:name w:val="Table Grid"/>
    <w:basedOn w:val="TableNormal"/>
    <w:uiPriority w:val="59"/>
    <w:rsid w:val="008D235F"/>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D235F"/>
    <w:rPr>
      <w:color w:val="808080"/>
    </w:rPr>
  </w:style>
  <w:style w:type="paragraph" w:styleId="BalloonText">
    <w:name w:val="Balloon Text"/>
    <w:basedOn w:val="Normal"/>
    <w:link w:val="BalloonTextChar"/>
    <w:uiPriority w:val="99"/>
    <w:semiHidden/>
    <w:unhideWhenUsed/>
    <w:rsid w:val="008D235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D235F"/>
    <w:rPr>
      <w:rFonts w:ascii="Lucida Grande" w:eastAsiaTheme="minorHAnsi" w:hAnsi="Lucida Grande"/>
      <w:sz w:val="18"/>
      <w:szCs w:val="18"/>
      <w:lang w:val="en-GB"/>
    </w:rPr>
  </w:style>
  <w:style w:type="character" w:styleId="CommentReference">
    <w:name w:val="annotation reference"/>
    <w:basedOn w:val="DefaultParagraphFont"/>
    <w:uiPriority w:val="99"/>
    <w:semiHidden/>
    <w:unhideWhenUsed/>
    <w:rsid w:val="008A4865"/>
    <w:rPr>
      <w:sz w:val="16"/>
      <w:szCs w:val="16"/>
    </w:rPr>
  </w:style>
  <w:style w:type="paragraph" w:styleId="CommentText">
    <w:name w:val="annotation text"/>
    <w:basedOn w:val="Normal"/>
    <w:link w:val="CommentTextChar"/>
    <w:uiPriority w:val="99"/>
    <w:semiHidden/>
    <w:unhideWhenUsed/>
    <w:rsid w:val="008A4865"/>
    <w:pPr>
      <w:spacing w:line="240" w:lineRule="auto"/>
    </w:pPr>
    <w:rPr>
      <w:sz w:val="20"/>
      <w:szCs w:val="20"/>
    </w:rPr>
  </w:style>
  <w:style w:type="character" w:customStyle="1" w:styleId="CommentTextChar">
    <w:name w:val="Comment Text Char"/>
    <w:basedOn w:val="DefaultParagraphFont"/>
    <w:link w:val="CommentText"/>
    <w:uiPriority w:val="99"/>
    <w:semiHidden/>
    <w:rsid w:val="008A4865"/>
    <w:rPr>
      <w:rFonts w:eastAsiaTheme="minorHAnsi"/>
      <w:sz w:val="20"/>
      <w:szCs w:val="20"/>
      <w:lang w:val="en-GB"/>
    </w:rPr>
  </w:style>
  <w:style w:type="paragraph" w:styleId="CommentSubject">
    <w:name w:val="annotation subject"/>
    <w:basedOn w:val="CommentText"/>
    <w:next w:val="CommentText"/>
    <w:link w:val="CommentSubjectChar"/>
    <w:uiPriority w:val="99"/>
    <w:semiHidden/>
    <w:unhideWhenUsed/>
    <w:rsid w:val="008A4865"/>
    <w:rPr>
      <w:b/>
      <w:bCs/>
    </w:rPr>
  </w:style>
  <w:style w:type="character" w:customStyle="1" w:styleId="CommentSubjectChar">
    <w:name w:val="Comment Subject Char"/>
    <w:basedOn w:val="CommentTextChar"/>
    <w:link w:val="CommentSubject"/>
    <w:uiPriority w:val="99"/>
    <w:semiHidden/>
    <w:rsid w:val="008A4865"/>
    <w:rPr>
      <w:rFonts w:eastAsiaTheme="minorHAnsi"/>
      <w:b/>
      <w:bCs/>
      <w:sz w:val="20"/>
      <w:szCs w:val="20"/>
      <w:lang w:val="en-GB"/>
    </w:rPr>
  </w:style>
  <w:style w:type="character" w:styleId="Hyperlink">
    <w:name w:val="Hyperlink"/>
    <w:basedOn w:val="DefaultParagraphFont"/>
    <w:uiPriority w:val="99"/>
    <w:unhideWhenUsed/>
    <w:rsid w:val="00F911B7"/>
    <w:rPr>
      <w:color w:val="0000FF" w:themeColor="hyperlink"/>
      <w:u w:val="single"/>
    </w:rPr>
  </w:style>
  <w:style w:type="character" w:customStyle="1" w:styleId="UnresolvedMention1">
    <w:name w:val="Unresolved Mention1"/>
    <w:basedOn w:val="DefaultParagraphFont"/>
    <w:uiPriority w:val="99"/>
    <w:semiHidden/>
    <w:unhideWhenUsed/>
    <w:rsid w:val="00F911B7"/>
    <w:rPr>
      <w:color w:val="605E5C"/>
      <w:shd w:val="clear" w:color="auto" w:fill="E1DFDD"/>
    </w:rPr>
  </w:style>
  <w:style w:type="character" w:customStyle="1" w:styleId="scripted">
    <w:name w:val="scripted"/>
    <w:basedOn w:val="DefaultParagraphFont"/>
    <w:rsid w:val="00503D2A"/>
  </w:style>
  <w:style w:type="paragraph" w:styleId="NormalWeb">
    <w:name w:val="Normal (Web)"/>
    <w:basedOn w:val="Normal"/>
    <w:uiPriority w:val="99"/>
    <w:unhideWhenUsed/>
    <w:rsid w:val="00CB318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F73E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3E0D"/>
    <w:rPr>
      <w:rFonts w:eastAsiaTheme="minorHAnsi"/>
      <w:sz w:val="22"/>
      <w:szCs w:val="22"/>
      <w:lang w:val="en-GB"/>
    </w:rPr>
  </w:style>
  <w:style w:type="paragraph" w:styleId="Footer">
    <w:name w:val="footer"/>
    <w:basedOn w:val="Normal"/>
    <w:link w:val="FooterChar"/>
    <w:uiPriority w:val="99"/>
    <w:unhideWhenUsed/>
    <w:rsid w:val="00F73E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3E0D"/>
    <w:rPr>
      <w:rFonts w:eastAsiaTheme="minorHAnsi"/>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96821">
      <w:bodyDiv w:val="1"/>
      <w:marLeft w:val="0"/>
      <w:marRight w:val="0"/>
      <w:marTop w:val="0"/>
      <w:marBottom w:val="0"/>
      <w:divBdr>
        <w:top w:val="none" w:sz="0" w:space="0" w:color="auto"/>
        <w:left w:val="none" w:sz="0" w:space="0" w:color="auto"/>
        <w:bottom w:val="none" w:sz="0" w:space="0" w:color="auto"/>
        <w:right w:val="none" w:sz="0" w:space="0" w:color="auto"/>
      </w:divBdr>
    </w:div>
    <w:div w:id="737214497">
      <w:bodyDiv w:val="1"/>
      <w:marLeft w:val="0"/>
      <w:marRight w:val="0"/>
      <w:marTop w:val="0"/>
      <w:marBottom w:val="0"/>
      <w:divBdr>
        <w:top w:val="none" w:sz="0" w:space="0" w:color="auto"/>
        <w:left w:val="none" w:sz="0" w:space="0" w:color="auto"/>
        <w:bottom w:val="none" w:sz="0" w:space="0" w:color="auto"/>
        <w:right w:val="none" w:sz="0" w:space="0" w:color="auto"/>
      </w:divBdr>
    </w:div>
    <w:div w:id="874738067">
      <w:bodyDiv w:val="1"/>
      <w:marLeft w:val="0"/>
      <w:marRight w:val="0"/>
      <w:marTop w:val="0"/>
      <w:marBottom w:val="0"/>
      <w:divBdr>
        <w:top w:val="none" w:sz="0" w:space="0" w:color="auto"/>
        <w:left w:val="none" w:sz="0" w:space="0" w:color="auto"/>
        <w:bottom w:val="none" w:sz="0" w:space="0" w:color="auto"/>
        <w:right w:val="none" w:sz="0" w:space="0" w:color="auto"/>
      </w:divBdr>
    </w:div>
    <w:div w:id="915943767">
      <w:bodyDiv w:val="1"/>
      <w:marLeft w:val="0"/>
      <w:marRight w:val="0"/>
      <w:marTop w:val="0"/>
      <w:marBottom w:val="0"/>
      <w:divBdr>
        <w:top w:val="none" w:sz="0" w:space="0" w:color="auto"/>
        <w:left w:val="none" w:sz="0" w:space="0" w:color="auto"/>
        <w:bottom w:val="none" w:sz="0" w:space="0" w:color="auto"/>
        <w:right w:val="none" w:sz="0" w:space="0" w:color="auto"/>
      </w:divBdr>
    </w:div>
    <w:div w:id="928973396">
      <w:bodyDiv w:val="1"/>
      <w:marLeft w:val="0"/>
      <w:marRight w:val="0"/>
      <w:marTop w:val="0"/>
      <w:marBottom w:val="0"/>
      <w:divBdr>
        <w:top w:val="none" w:sz="0" w:space="0" w:color="auto"/>
        <w:left w:val="none" w:sz="0" w:space="0" w:color="auto"/>
        <w:bottom w:val="none" w:sz="0" w:space="0" w:color="auto"/>
        <w:right w:val="none" w:sz="0" w:space="0" w:color="auto"/>
      </w:divBdr>
    </w:div>
    <w:div w:id="1209295509">
      <w:bodyDiv w:val="1"/>
      <w:marLeft w:val="0"/>
      <w:marRight w:val="0"/>
      <w:marTop w:val="0"/>
      <w:marBottom w:val="0"/>
      <w:divBdr>
        <w:top w:val="none" w:sz="0" w:space="0" w:color="auto"/>
        <w:left w:val="none" w:sz="0" w:space="0" w:color="auto"/>
        <w:bottom w:val="none" w:sz="0" w:space="0" w:color="auto"/>
        <w:right w:val="none" w:sz="0" w:space="0" w:color="auto"/>
      </w:divBdr>
    </w:div>
    <w:div w:id="1266233512">
      <w:bodyDiv w:val="1"/>
      <w:marLeft w:val="0"/>
      <w:marRight w:val="0"/>
      <w:marTop w:val="0"/>
      <w:marBottom w:val="0"/>
      <w:divBdr>
        <w:top w:val="none" w:sz="0" w:space="0" w:color="auto"/>
        <w:left w:val="none" w:sz="0" w:space="0" w:color="auto"/>
        <w:bottom w:val="none" w:sz="0" w:space="0" w:color="auto"/>
        <w:right w:val="none" w:sz="0" w:space="0" w:color="auto"/>
      </w:divBdr>
    </w:div>
    <w:div w:id="1407655365">
      <w:bodyDiv w:val="1"/>
      <w:marLeft w:val="0"/>
      <w:marRight w:val="0"/>
      <w:marTop w:val="0"/>
      <w:marBottom w:val="0"/>
      <w:divBdr>
        <w:top w:val="none" w:sz="0" w:space="0" w:color="auto"/>
        <w:left w:val="none" w:sz="0" w:space="0" w:color="auto"/>
        <w:bottom w:val="none" w:sz="0" w:space="0" w:color="auto"/>
        <w:right w:val="none" w:sz="0" w:space="0" w:color="auto"/>
      </w:divBdr>
    </w:div>
    <w:div w:id="15732029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fontTable" Target="fontTable.xml"/><Relationship Id="rId17" Type="http://schemas.openxmlformats.org/officeDocument/2006/relationships/glossaryDocument" Target="glossary/document.xml"/><Relationship Id="rId18" Type="http://schemas.openxmlformats.org/officeDocument/2006/relationships/theme" Target="theme/theme1.xml"/><Relationship Id="rId19" Type="http://schemas.microsoft.com/office/2011/relationships/commentsExtended" Target="commentsExtended.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image" Target="media/image1.tiff"/><Relationship Id="rId10"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1600912662DE74AA92C11454706EE41"/>
        <w:category>
          <w:name w:val="General"/>
          <w:gallery w:val="placeholder"/>
        </w:category>
        <w:types>
          <w:type w:val="bbPlcHdr"/>
        </w:types>
        <w:behaviors>
          <w:behavior w:val="content"/>
        </w:behaviors>
        <w:guid w:val="{763FB56C-16A5-4348-9E6A-0C99864412A7}"/>
      </w:docPartPr>
      <w:docPartBody>
        <w:p w:rsidR="00862EC6" w:rsidRDefault="00862EC6" w:rsidP="00862EC6">
          <w:pPr>
            <w:pStyle w:val="11600912662DE74AA92C11454706EE41"/>
          </w:pPr>
          <w:r w:rsidRPr="007D56A3">
            <w:rPr>
              <w:rStyle w:val="PlaceholderText"/>
            </w:rPr>
            <w:t>Choose an item.</w:t>
          </w:r>
        </w:p>
      </w:docPartBody>
    </w:docPart>
    <w:docPart>
      <w:docPartPr>
        <w:name w:val="F5EDE9CDD546224B9381CEC3B78D45F5"/>
        <w:category>
          <w:name w:val="General"/>
          <w:gallery w:val="placeholder"/>
        </w:category>
        <w:types>
          <w:type w:val="bbPlcHdr"/>
        </w:types>
        <w:behaviors>
          <w:behavior w:val="content"/>
        </w:behaviors>
        <w:guid w:val="{AB3BD563-B8B0-4545-9DBE-DC6CC08B3894}"/>
      </w:docPartPr>
      <w:docPartBody>
        <w:p w:rsidR="00862EC6" w:rsidRDefault="00862EC6" w:rsidP="00862EC6">
          <w:pPr>
            <w:pStyle w:val="F5EDE9CDD546224B9381CEC3B78D45F5"/>
          </w:pPr>
          <w:r w:rsidRPr="007D56A3">
            <w:rPr>
              <w:rStyle w:val="PlaceholderText"/>
            </w:rPr>
            <w:t>Choose an item.</w:t>
          </w:r>
        </w:p>
      </w:docPartBody>
    </w:docPart>
    <w:docPart>
      <w:docPartPr>
        <w:name w:val="6310DD93FC6B7F43A71D6224EDAB3370"/>
        <w:category>
          <w:name w:val="General"/>
          <w:gallery w:val="placeholder"/>
        </w:category>
        <w:types>
          <w:type w:val="bbPlcHdr"/>
        </w:types>
        <w:behaviors>
          <w:behavior w:val="content"/>
        </w:behaviors>
        <w:guid w:val="{0EBA913D-1083-F642-A339-8E2590ECD42B}"/>
      </w:docPartPr>
      <w:docPartBody>
        <w:p w:rsidR="00862EC6" w:rsidRDefault="00862EC6" w:rsidP="00862EC6">
          <w:pPr>
            <w:pStyle w:val="6310DD93FC6B7F43A71D6224EDAB3370"/>
          </w:pPr>
          <w:r w:rsidRPr="007D56A3">
            <w:rPr>
              <w:rStyle w:val="PlaceholderText"/>
            </w:rPr>
            <w:t>Choose an item.</w:t>
          </w:r>
        </w:p>
      </w:docPartBody>
    </w:docPart>
    <w:docPart>
      <w:docPartPr>
        <w:name w:val="61EEFB8CBD7EA14585D9740EB6F01C7D"/>
        <w:category>
          <w:name w:val="General"/>
          <w:gallery w:val="placeholder"/>
        </w:category>
        <w:types>
          <w:type w:val="bbPlcHdr"/>
        </w:types>
        <w:behaviors>
          <w:behavior w:val="content"/>
        </w:behaviors>
        <w:guid w:val="{3FC2E660-4E42-6D4F-9FFE-CC3523966B6E}"/>
      </w:docPartPr>
      <w:docPartBody>
        <w:p w:rsidR="00862EC6" w:rsidRDefault="00862EC6" w:rsidP="00862EC6">
          <w:pPr>
            <w:pStyle w:val="61EEFB8CBD7EA14585D9740EB6F01C7D"/>
          </w:pPr>
          <w:r w:rsidRPr="007D56A3">
            <w:rPr>
              <w:rStyle w:val="PlaceholderText"/>
            </w:rPr>
            <w:t>Choose an item.</w:t>
          </w:r>
        </w:p>
      </w:docPartBody>
    </w:docPart>
    <w:docPart>
      <w:docPartPr>
        <w:name w:val="F1E033C9B50E944184289B758A7F750D"/>
        <w:category>
          <w:name w:val="General"/>
          <w:gallery w:val="placeholder"/>
        </w:category>
        <w:types>
          <w:type w:val="bbPlcHdr"/>
        </w:types>
        <w:behaviors>
          <w:behavior w:val="content"/>
        </w:behaviors>
        <w:guid w:val="{B6228915-1C65-BC48-9102-5334A9375522}"/>
      </w:docPartPr>
      <w:docPartBody>
        <w:p w:rsidR="00862EC6" w:rsidRDefault="00862EC6" w:rsidP="00862EC6">
          <w:pPr>
            <w:pStyle w:val="F1E033C9B50E944184289B758A7F750D"/>
          </w:pPr>
          <w:r w:rsidRPr="007D56A3">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Gill Sans MT">
    <w:panose1 w:val="020B05020201040202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EC6"/>
    <w:rsid w:val="0008483D"/>
    <w:rsid w:val="001B0767"/>
    <w:rsid w:val="00862E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EC6"/>
    <w:rPr>
      <w:color w:val="808080"/>
    </w:rPr>
  </w:style>
  <w:style w:type="paragraph" w:customStyle="1" w:styleId="11600912662DE74AA92C11454706EE41">
    <w:name w:val="11600912662DE74AA92C11454706EE41"/>
    <w:rsid w:val="00862EC6"/>
  </w:style>
  <w:style w:type="paragraph" w:customStyle="1" w:styleId="F5EDE9CDD546224B9381CEC3B78D45F5">
    <w:name w:val="F5EDE9CDD546224B9381CEC3B78D45F5"/>
    <w:rsid w:val="00862EC6"/>
  </w:style>
  <w:style w:type="paragraph" w:customStyle="1" w:styleId="6310DD93FC6B7F43A71D6224EDAB3370">
    <w:name w:val="6310DD93FC6B7F43A71D6224EDAB3370"/>
    <w:rsid w:val="00862EC6"/>
  </w:style>
  <w:style w:type="paragraph" w:customStyle="1" w:styleId="61EEFB8CBD7EA14585D9740EB6F01C7D">
    <w:name w:val="61EEFB8CBD7EA14585D9740EB6F01C7D"/>
    <w:rsid w:val="00862EC6"/>
  </w:style>
  <w:style w:type="paragraph" w:customStyle="1" w:styleId="F1E033C9B50E944184289B758A7F750D">
    <w:name w:val="F1E033C9B50E944184289B758A7F750D"/>
    <w:rsid w:val="00862EC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EC6"/>
    <w:rPr>
      <w:color w:val="808080"/>
    </w:rPr>
  </w:style>
  <w:style w:type="paragraph" w:customStyle="1" w:styleId="11600912662DE74AA92C11454706EE41">
    <w:name w:val="11600912662DE74AA92C11454706EE41"/>
    <w:rsid w:val="00862EC6"/>
  </w:style>
  <w:style w:type="paragraph" w:customStyle="1" w:styleId="F5EDE9CDD546224B9381CEC3B78D45F5">
    <w:name w:val="F5EDE9CDD546224B9381CEC3B78D45F5"/>
    <w:rsid w:val="00862EC6"/>
  </w:style>
  <w:style w:type="paragraph" w:customStyle="1" w:styleId="6310DD93FC6B7F43A71D6224EDAB3370">
    <w:name w:val="6310DD93FC6B7F43A71D6224EDAB3370"/>
    <w:rsid w:val="00862EC6"/>
  </w:style>
  <w:style w:type="paragraph" w:customStyle="1" w:styleId="61EEFB8CBD7EA14585D9740EB6F01C7D">
    <w:name w:val="61EEFB8CBD7EA14585D9740EB6F01C7D"/>
    <w:rsid w:val="00862EC6"/>
  </w:style>
  <w:style w:type="paragraph" w:customStyle="1" w:styleId="F1E033C9B50E944184289B758A7F750D">
    <w:name w:val="F1E033C9B50E944184289B758A7F750D"/>
    <w:rsid w:val="00862E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3355</Words>
  <Characters>19127</Characters>
  <Application>Microsoft Macintosh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2018-11-01T21:57:00Z</dcterms:created>
  <dcterms:modified xsi:type="dcterms:W3CDTF">2018-11-01T22:47:00Z</dcterms:modified>
</cp:coreProperties>
</file>